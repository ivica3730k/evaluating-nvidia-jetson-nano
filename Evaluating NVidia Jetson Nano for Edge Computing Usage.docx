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958E6" w:rsidR="008F24C0" w:rsidP="009069A0" w:rsidRDefault="008F24C0" w14:paraId="3CF4A53A" w14:textId="14900FE5">
      <w:pPr>
        <w:pStyle w:val="TitlePage-Heading"/>
      </w:pPr>
      <w:bookmarkStart w:name="_Hlk100060430" w:id="0"/>
      <w:bookmarkStart w:name="_Toc124922227" w:id="1"/>
      <w:bookmarkStart w:name="_Toc125181415" w:id="2"/>
      <w:bookmarkStart w:name="_Toc125788005" w:id="3"/>
      <w:bookmarkStart w:name="_Toc125788056" w:id="4"/>
      <w:bookmarkStart w:name="_Toc125867327" w:id="5"/>
      <w:bookmarkStart w:name="_Toc125874061" w:id="6"/>
      <w:bookmarkStart w:name="_Toc125879196" w:id="7"/>
      <w:bookmarkEnd w:id="0"/>
      <w:smartTag w:uri="urn:schemas-microsoft-com:office:smarttags" w:element="place">
        <w:smartTag w:uri="urn:schemas-microsoft-com:office:smarttags" w:element="PlaceName">
          <w:r w:rsidRPr="00A958E6">
            <w:t>Nottingham</w:t>
          </w:r>
        </w:smartTag>
        <w:r w:rsidRPr="00A958E6">
          <w:t xml:space="preserve"> </w:t>
        </w:r>
        <w:smartTag w:uri="urn:schemas-microsoft-com:office:smarttags" w:element="PlaceName">
          <w:r w:rsidRPr="00A958E6">
            <w:t>Trent</w:t>
          </w:r>
        </w:smartTag>
        <w:r w:rsidRPr="00A958E6">
          <w:t xml:space="preserve"> </w:t>
        </w:r>
        <w:smartTag w:uri="urn:schemas-microsoft-com:office:smarttags" w:element="PlaceName">
          <w:r w:rsidRPr="00A958E6">
            <w:t>University</w:t>
          </w:r>
        </w:smartTag>
      </w:smartTag>
      <w:bookmarkEnd w:id="1"/>
      <w:bookmarkEnd w:id="2"/>
      <w:bookmarkEnd w:id="3"/>
      <w:bookmarkEnd w:id="4"/>
      <w:bookmarkEnd w:id="5"/>
      <w:bookmarkEnd w:id="6"/>
      <w:bookmarkEnd w:id="7"/>
    </w:p>
    <w:p w:rsidRPr="00A958E6" w:rsidR="008F24C0" w:rsidP="009069A0" w:rsidRDefault="008F24C0" w14:paraId="107371CC" w14:textId="77777777">
      <w:pPr>
        <w:pStyle w:val="TitlePage-Heading"/>
      </w:pPr>
      <w:bookmarkStart w:name="_Toc124922228" w:id="8"/>
      <w:bookmarkStart w:name="_Toc125181416" w:id="9"/>
      <w:bookmarkStart w:name="_Toc125788006" w:id="10"/>
      <w:bookmarkStart w:name="_Toc125788057" w:id="11"/>
      <w:bookmarkStart w:name="_Toc125867328" w:id="12"/>
      <w:bookmarkStart w:name="_Toc125874062" w:id="13"/>
      <w:bookmarkStart w:name="_Toc125879197" w:id="14"/>
      <w:smartTag w:uri="urn:schemas-microsoft-com:office:smarttags" w:element="place">
        <w:smartTag w:uri="urn:schemas-microsoft-com:office:smarttags" w:element="PlaceType">
          <w:r w:rsidRPr="00A958E6">
            <w:t>Schoo</w:t>
          </w:r>
          <w:smartTag w:uri="urn:schemas-microsoft-com:office:smarttags" w:element="PersonName">
            <w:r w:rsidRPr="00A958E6">
              <w:t>l</w:t>
            </w:r>
          </w:smartTag>
        </w:smartTag>
        <w:r w:rsidRPr="00A958E6">
          <w:t xml:space="preserve"> of </w:t>
        </w:r>
        <w:bookmarkEnd w:id="8"/>
        <w:bookmarkEnd w:id="9"/>
        <w:bookmarkEnd w:id="10"/>
        <w:bookmarkEnd w:id="11"/>
        <w:bookmarkEnd w:id="12"/>
        <w:bookmarkEnd w:id="13"/>
        <w:bookmarkEnd w:id="14"/>
        <w:smartTag w:uri="urn:schemas-microsoft-com:office:smarttags" w:element="PlaceName">
          <w:r w:rsidR="004E4A64">
            <w:t>Science</w:t>
          </w:r>
        </w:smartTag>
      </w:smartTag>
      <w:r w:rsidR="004E4A64">
        <w:t xml:space="preserve"> and Technology</w:t>
      </w:r>
    </w:p>
    <w:p w:rsidR="007D07E3" w:rsidP="009069A0" w:rsidRDefault="007D07E3" w14:paraId="37E15CC7" w14:textId="77777777"/>
    <w:p w:rsidRPr="00CF3283" w:rsidR="008E51EB" w:rsidP="00CF3283" w:rsidRDefault="008E51EB" w14:paraId="5BB10493" w14:textId="77777777">
      <w:pPr>
        <w:pStyle w:val="TitlePage-ProjectTitle"/>
        <w:rPr>
          <w:bCs/>
          <w:szCs w:val="28"/>
        </w:rPr>
      </w:pPr>
    </w:p>
    <w:p w:rsidRPr="00CF3283" w:rsidR="003E1BFF" w:rsidP="00CF3283" w:rsidRDefault="009E2196" w14:paraId="5045A41B" w14:textId="4DAE05E4">
      <w:pPr>
        <w:jc w:val="center"/>
        <w:rPr>
          <w:b/>
        </w:rPr>
      </w:pPr>
      <w:r w:rsidRPr="00CF3283">
        <w:rPr>
          <w:b/>
          <w:bCs/>
          <w:sz w:val="28"/>
          <w:szCs w:val="28"/>
        </w:rPr>
        <w:t xml:space="preserve">Evaluating </w:t>
      </w:r>
      <w:r w:rsidR="00E179F2">
        <w:rPr>
          <w:b/>
          <w:bCs/>
          <w:sz w:val="28"/>
          <w:szCs w:val="28"/>
        </w:rPr>
        <w:t>NVIDIA</w:t>
      </w:r>
      <w:r w:rsidRPr="00CF3283">
        <w:rPr>
          <w:b/>
          <w:bCs/>
          <w:sz w:val="28"/>
          <w:szCs w:val="28"/>
        </w:rPr>
        <w:t xml:space="preserve"> Jetson Nano</w:t>
      </w:r>
      <w:r w:rsidR="00755637">
        <w:rPr>
          <w:b/>
          <w:bCs/>
          <w:sz w:val="28"/>
          <w:szCs w:val="28"/>
        </w:rPr>
        <w:t xml:space="preserve"> Power and Performance</w:t>
      </w:r>
      <w:r w:rsidRPr="00CF3283">
        <w:rPr>
          <w:b/>
          <w:bCs/>
          <w:sz w:val="28"/>
          <w:szCs w:val="28"/>
        </w:rPr>
        <w:t xml:space="preserve"> for </w:t>
      </w:r>
      <w:r w:rsidR="001C23CA">
        <w:rPr>
          <w:b/>
          <w:bCs/>
          <w:sz w:val="28"/>
          <w:szCs w:val="28"/>
        </w:rPr>
        <w:t>Edge</w:t>
      </w:r>
      <w:commentRangeStart w:id="15"/>
      <w:r w:rsidRPr="00CF3283">
        <w:rPr>
          <w:b/>
          <w:bCs/>
          <w:sz w:val="28"/>
          <w:szCs w:val="28"/>
        </w:rPr>
        <w:t xml:space="preserve"> </w:t>
      </w:r>
      <w:commentRangeEnd w:id="15"/>
      <w:r>
        <w:rPr>
          <w:rStyle w:val="CommentReference"/>
        </w:rPr>
        <w:commentReference w:id="15"/>
      </w:r>
      <w:r w:rsidRPr="00CF3283">
        <w:rPr>
          <w:b/>
          <w:bCs/>
          <w:sz w:val="28"/>
          <w:szCs w:val="28"/>
        </w:rPr>
        <w:t xml:space="preserve">Computing </w:t>
      </w:r>
      <w:r w:rsidR="00876155">
        <w:rPr>
          <w:b/>
          <w:bCs/>
          <w:sz w:val="28"/>
          <w:szCs w:val="28"/>
        </w:rPr>
        <w:t>Use</w:t>
      </w:r>
    </w:p>
    <w:p w:rsidRPr="00CF3283" w:rsidR="009E2196" w:rsidP="00CF3283" w:rsidRDefault="009E2196" w14:paraId="43CD1354" w14:textId="2A143C8D">
      <w:pPr>
        <w:jc w:val="center"/>
        <w:rPr>
          <w:b/>
          <w:bCs/>
          <w:szCs w:val="20"/>
        </w:rPr>
      </w:pPr>
      <w:r w:rsidRPr="00CF3283">
        <w:rPr>
          <w:b/>
          <w:bCs/>
          <w:szCs w:val="20"/>
        </w:rPr>
        <w:t>(</w:t>
      </w:r>
      <w:r w:rsidRPr="00CF3283" w:rsidR="008161B9">
        <w:rPr>
          <w:b/>
          <w:bCs/>
          <w:szCs w:val="20"/>
        </w:rPr>
        <w:t>Changed from</w:t>
      </w:r>
      <w:r w:rsidRPr="00CF3283" w:rsidR="00DB76BA">
        <w:rPr>
          <w:b/>
          <w:bCs/>
          <w:szCs w:val="20"/>
        </w:rPr>
        <w:t xml:space="preserve"> Rugged Computer Vision </w:t>
      </w:r>
      <w:r w:rsidR="001C23CA">
        <w:rPr>
          <w:b/>
          <w:bCs/>
          <w:szCs w:val="20"/>
        </w:rPr>
        <w:t>Edge</w:t>
      </w:r>
      <w:r w:rsidRPr="00CF3283" w:rsidR="00DB76BA">
        <w:rPr>
          <w:b/>
          <w:bCs/>
          <w:szCs w:val="20"/>
        </w:rPr>
        <w:t xml:space="preserve"> Accelerator System)</w:t>
      </w:r>
    </w:p>
    <w:p w:rsidR="008F24C0" w:rsidP="009069A0" w:rsidRDefault="008F24C0" w14:paraId="1AB57F58" w14:textId="77777777">
      <w:pPr>
        <w:pStyle w:val="TitlePage-Text"/>
      </w:pPr>
      <w:r>
        <w:t>by</w:t>
      </w:r>
    </w:p>
    <w:p w:rsidR="008F24C0" w:rsidP="009069A0" w:rsidRDefault="008F24C0" w14:paraId="3FE31D26" w14:textId="77777777"/>
    <w:p w:rsidR="00411B0D" w:rsidP="009069A0" w:rsidRDefault="000B3234" w14:paraId="06E20DE7" w14:textId="253858B2">
      <w:pPr>
        <w:pStyle w:val="TitlePage-Author"/>
      </w:pPr>
      <w:r>
        <w:t>Ivica Mati</w:t>
      </w:r>
      <w:r w:rsidR="005D60F9">
        <w:t>c</w:t>
      </w:r>
    </w:p>
    <w:p w:rsidR="0004462E" w:rsidP="009069A0" w:rsidRDefault="00411B0D" w14:paraId="293C1B41" w14:textId="77777777">
      <w:pPr>
        <w:pStyle w:val="TitlePage-Text"/>
      </w:pPr>
      <w:r>
        <w:t>in</w:t>
      </w:r>
    </w:p>
    <w:p w:rsidR="008F24C0" w:rsidP="00E44033" w:rsidRDefault="000B3234" w14:paraId="2FE35893" w14:textId="19CA8FDD">
      <w:pPr>
        <w:pStyle w:val="TitlePage-Year"/>
      </w:pPr>
      <w:r>
        <w:t>2022</w:t>
      </w:r>
    </w:p>
    <w:p w:rsidR="00CD413D" w:rsidP="009069A0" w:rsidRDefault="00CD413D" w14:paraId="3FC9D533" w14:textId="77777777"/>
    <w:p w:rsidR="008F24C0" w:rsidP="009069A0" w:rsidRDefault="003E1BFF" w14:paraId="3D04CF2F" w14:textId="77777777">
      <w:pPr>
        <w:pStyle w:val="TitlePage-Text"/>
      </w:pPr>
      <w:r>
        <w:t>Project r</w:t>
      </w:r>
      <w:r w:rsidRPr="003F6990" w:rsidR="008F24C0">
        <w:t xml:space="preserve">eport in part </w:t>
      </w:r>
      <w:r w:rsidR="008F24C0">
        <w:t>fu</w:t>
      </w:r>
      <w:smartTag w:uri="urn:schemas-microsoft-com:office:smarttags" w:element="PersonName">
        <w:r w:rsidR="008F24C0">
          <w:t>l</w:t>
        </w:r>
      </w:smartTag>
      <w:r w:rsidR="008F24C0">
        <w:t>fi</w:t>
      </w:r>
      <w:smartTag w:uri="urn:schemas-microsoft-com:office:smarttags" w:element="PersonName">
        <w:r w:rsidR="008F24C0">
          <w:t>l</w:t>
        </w:r>
      </w:smartTag>
      <w:r w:rsidR="008F24C0">
        <w:t>ment</w:t>
      </w:r>
    </w:p>
    <w:p w:rsidR="008F24C0" w:rsidP="009069A0" w:rsidRDefault="008F24C0" w14:paraId="7C8D06C0" w14:textId="77777777">
      <w:pPr>
        <w:pStyle w:val="TitlePage-Text"/>
      </w:pPr>
      <w:r w:rsidRPr="003F6990">
        <w:t>of the requirements for the degree of</w:t>
      </w:r>
    </w:p>
    <w:p w:rsidR="008F24C0" w:rsidP="009069A0" w:rsidRDefault="008F24C0" w14:paraId="4948FB4C" w14:textId="77777777">
      <w:pPr>
        <w:pStyle w:val="TitlePage-Text"/>
      </w:pPr>
      <w:r w:rsidRPr="003F6990">
        <w:t>Bache</w:t>
      </w:r>
      <w:smartTag w:uri="urn:schemas-microsoft-com:office:smarttags" w:element="PersonName">
        <w:r w:rsidRPr="003F6990">
          <w:t>l</w:t>
        </w:r>
      </w:smartTag>
      <w:r w:rsidRPr="003F6990">
        <w:t>or of Science with Honours</w:t>
      </w:r>
    </w:p>
    <w:p w:rsidR="008F24C0" w:rsidP="009069A0" w:rsidRDefault="001754C4" w14:paraId="0FDD5CB7" w14:textId="7EF42378">
      <w:pPr>
        <w:pStyle w:val="TitlePage-Text"/>
      </w:pPr>
      <w:r>
        <w:t>I</w:t>
      </w:r>
      <w:r w:rsidR="003E1BFF">
        <w:t>n</w:t>
      </w:r>
    </w:p>
    <w:p w:rsidR="001B1738" w:rsidP="009069A0" w:rsidRDefault="001754C4" w14:paraId="3A3AA49C" w14:textId="723EA820">
      <w:pPr>
        <w:pStyle w:val="TitlePage-Text"/>
      </w:pPr>
      <w:r>
        <w:t>Software Engineering</w:t>
      </w:r>
    </w:p>
    <w:p w:rsidR="00A958E6" w:rsidP="009069A0" w:rsidRDefault="00A958E6" w14:paraId="544DC2C4" w14:textId="77777777">
      <w:pPr>
        <w:sectPr w:rsidR="00A958E6" w:rsidSect="008775E4">
          <w:footerReference w:type="even" r:id="rId12"/>
          <w:footerReference w:type="default" r:id="rId13"/>
          <w:footerReference w:type="first" r:id="rId14"/>
          <w:pgSz w:w="11906" w:h="16838" w:orient="portrait"/>
          <w:pgMar w:top="1418" w:right="1418" w:bottom="1418" w:left="2268" w:header="709" w:footer="709" w:gutter="0"/>
          <w:pgNumType w:fmt="lowerRoman" w:start="1"/>
          <w:cols w:space="708"/>
          <w:titlePg/>
          <w:docGrid w:linePitch="360"/>
        </w:sectPr>
      </w:pPr>
    </w:p>
    <w:p w:rsidR="008F24C0" w:rsidP="009069A0" w:rsidRDefault="008F24C0" w14:paraId="4635CDB7" w14:textId="29723776">
      <w:r w:rsidRPr="008E284F">
        <w:lastRenderedPageBreak/>
        <w:t>I hereby dec</w:t>
      </w:r>
      <w:smartTag w:uri="urn:schemas-microsoft-com:office:smarttags" w:element="PersonName">
        <w:r w:rsidRPr="008E284F">
          <w:t>l</w:t>
        </w:r>
      </w:smartTag>
      <w:r w:rsidRPr="008E284F">
        <w:t>are that I am the so</w:t>
      </w:r>
      <w:smartTag w:uri="urn:schemas-microsoft-com:office:smarttags" w:element="PersonName">
        <w:r w:rsidRPr="008E284F">
          <w:t>l</w:t>
        </w:r>
      </w:smartTag>
      <w:r w:rsidRPr="008E284F">
        <w:t xml:space="preserve">e author of this </w:t>
      </w:r>
      <w:r w:rsidR="00DB17C5">
        <w:t>report</w:t>
      </w:r>
      <w:r w:rsidRPr="008E284F">
        <w:t>.</w:t>
      </w:r>
      <w:r w:rsidRPr="008E284F" w:rsidR="003E1BFF">
        <w:t xml:space="preserve"> </w:t>
      </w:r>
      <w:r w:rsidRPr="008E284F">
        <w:t xml:space="preserve">I authorize Nottingham </w:t>
      </w:r>
      <w:smartTag w:uri="urn:schemas-microsoft-com:office:smarttags" w:element="PlaceName">
        <w:r w:rsidRPr="008E284F">
          <w:t>Trent</w:t>
        </w:r>
      </w:smartTag>
      <w:r w:rsidRPr="008E284F">
        <w:t xml:space="preserve"> </w:t>
      </w:r>
      <w:smartTag w:uri="urn:schemas-microsoft-com:office:smarttags" w:element="PlaceName">
        <w:r w:rsidRPr="008E284F">
          <w:t>University</w:t>
        </w:r>
      </w:smartTag>
      <w:r w:rsidRPr="008E284F">
        <w:t xml:space="preserve"> to </w:t>
      </w:r>
      <w:smartTag w:uri="urn:schemas-microsoft-com:office:smarttags" w:element="PersonName">
        <w:r w:rsidRPr="008E284F">
          <w:t>l</w:t>
        </w:r>
      </w:smartTag>
      <w:r w:rsidRPr="008E284F">
        <w:t xml:space="preserve">end this </w:t>
      </w:r>
      <w:r w:rsidR="00DB17C5">
        <w:t>report</w:t>
      </w:r>
      <w:r w:rsidRPr="008E284F">
        <w:t xml:space="preserve"> to other institutions or individua</w:t>
      </w:r>
      <w:smartTag w:uri="urn:schemas-microsoft-com:office:smarttags" w:element="PersonName">
        <w:r w:rsidRPr="008E284F">
          <w:t>l</w:t>
        </w:r>
      </w:smartTag>
      <w:r w:rsidRPr="008E284F">
        <w:t>s for scho</w:t>
      </w:r>
      <w:smartTag w:uri="urn:schemas-microsoft-com:office:smarttags" w:element="PersonName">
        <w:r w:rsidRPr="008E284F">
          <w:t>l</w:t>
        </w:r>
      </w:smartTag>
      <w:r w:rsidRPr="008E284F">
        <w:t>ar</w:t>
      </w:r>
      <w:smartTag w:uri="urn:schemas-microsoft-com:office:smarttags" w:element="PersonName">
        <w:r w:rsidRPr="008E284F">
          <w:t>l</w:t>
        </w:r>
      </w:smartTag>
      <w:r w:rsidRPr="008E284F">
        <w:t>y research</w:t>
      </w:r>
      <w:r w:rsidRPr="008E284F" w:rsidR="003E1BFF">
        <w:t>.</w:t>
      </w:r>
    </w:p>
    <w:p w:rsidR="003C6A42" w:rsidP="009C7A9B" w:rsidRDefault="00D30EBF" w14:paraId="27F22929" w14:textId="2DE8E89C">
      <w:r>
        <w:t>I a</w:t>
      </w:r>
      <w:smartTag w:uri="urn:schemas-microsoft-com:office:smarttags" w:element="PersonName">
        <w:r>
          <w:t>l</w:t>
        </w:r>
      </w:smartTag>
      <w:r>
        <w:t xml:space="preserve">so authorize Nottingham </w:t>
      </w:r>
      <w:smartTag w:uri="urn:schemas-microsoft-com:office:smarttags" w:element="PlaceName">
        <w:r>
          <w:t>Trent</w:t>
        </w:r>
      </w:smartTag>
      <w:r>
        <w:t xml:space="preserve"> </w:t>
      </w:r>
      <w:smartTag w:uri="urn:schemas-microsoft-com:office:smarttags" w:element="PlaceName">
        <w:r>
          <w:t>University</w:t>
        </w:r>
      </w:smartTag>
      <w:r>
        <w:t xml:space="preserve"> to reproduce this </w:t>
      </w:r>
      <w:r w:rsidR="00DB17C5">
        <w:t>report</w:t>
      </w:r>
      <w:r>
        <w:t xml:space="preserve"> by photocopying or by other means, in tota</w:t>
      </w:r>
      <w:smartTag w:uri="urn:schemas-microsoft-com:office:smarttags" w:element="PersonName">
        <w:r>
          <w:t>l</w:t>
        </w:r>
      </w:smartTag>
      <w:r>
        <w:t xml:space="preserve"> or in part, at the request of other institutions or individua</w:t>
      </w:r>
      <w:smartTag w:uri="urn:schemas-microsoft-com:office:smarttags" w:element="PersonName">
        <w:r>
          <w:t>l</w:t>
        </w:r>
      </w:smartTag>
      <w:r>
        <w:t>s for scho</w:t>
      </w:r>
      <w:smartTag w:uri="urn:schemas-microsoft-com:office:smarttags" w:element="PersonName">
        <w:r>
          <w:t>l</w:t>
        </w:r>
      </w:smartTag>
      <w:r>
        <w:t>ar</w:t>
      </w:r>
      <w:smartTag w:uri="urn:schemas-microsoft-com:office:smarttags" w:element="PersonName">
        <w:r>
          <w:t>l</w:t>
        </w:r>
      </w:smartTag>
      <w:r>
        <w:t xml:space="preserve">y research. </w:t>
      </w:r>
      <w:bookmarkStart w:name="_Toc124922232" w:id="17"/>
      <w:bookmarkStart w:name="_Toc125788010" w:id="18"/>
      <w:bookmarkStart w:name="_Toc125788061" w:id="19"/>
    </w:p>
    <w:p w:rsidR="00563089" w:rsidP="009C7A9B" w:rsidRDefault="00563089" w14:paraId="7F01E70A" w14:textId="4026B4C8">
      <w:r>
        <w:rPr>
          <w:noProof/>
        </w:rPr>
        <w:drawing>
          <wp:inline distT="0" distB="0" distL="0" distR="0" wp14:anchorId="55AE96B8" wp14:editId="725E99BE">
            <wp:extent cx="2481580" cy="1638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b="12088"/>
                    <a:stretch/>
                  </pic:blipFill>
                  <pic:spPr bwMode="auto">
                    <a:xfrm>
                      <a:off x="0" y="0"/>
                      <a:ext cx="2487235" cy="1642529"/>
                    </a:xfrm>
                    <a:prstGeom prst="rect">
                      <a:avLst/>
                    </a:prstGeom>
                    <a:noFill/>
                    <a:ln>
                      <a:noFill/>
                    </a:ln>
                    <a:extLst>
                      <a:ext uri="{53640926-AAD7-44D8-BBD7-CCE9431645EC}">
                        <a14:shadowObscured xmlns:a14="http://schemas.microsoft.com/office/drawing/2010/main"/>
                      </a:ext>
                    </a:extLst>
                  </pic:spPr>
                </pic:pic>
              </a:graphicData>
            </a:graphic>
          </wp:inline>
        </w:drawing>
      </w:r>
    </w:p>
    <w:p w:rsidR="00ED4EF2" w:rsidP="009069A0" w:rsidRDefault="005C2D03" w14:paraId="33C0670B" w14:textId="77BB797A">
      <w:r>
        <w:t>Ivica Matić</w:t>
      </w:r>
    </w:p>
    <w:p w:rsidR="009C7A9B" w:rsidP="009069A0" w:rsidRDefault="009C7A9B" w14:paraId="73715663" w14:textId="56B97CB7"/>
    <w:p w:rsidRPr="00AF49FA" w:rsidR="008F24C0" w:rsidP="009069A0" w:rsidRDefault="008F24C0" w14:paraId="773DD4E1" w14:textId="77777777">
      <w:pPr>
        <w:pStyle w:val="PageHeadings"/>
      </w:pPr>
      <w:bookmarkStart w:name="_Toc56776103" w:id="20"/>
      <w:bookmarkStart w:name="_Toc92910111" w:id="21"/>
      <w:bookmarkStart w:name="_Toc101468275" w:id="22"/>
      <w:r w:rsidRPr="00AF49FA">
        <w:lastRenderedPageBreak/>
        <w:t>Abstract</w:t>
      </w:r>
      <w:bookmarkEnd w:id="17"/>
      <w:bookmarkEnd w:id="18"/>
      <w:bookmarkEnd w:id="19"/>
      <w:bookmarkEnd w:id="20"/>
      <w:bookmarkEnd w:id="21"/>
      <w:bookmarkEnd w:id="22"/>
    </w:p>
    <w:p w:rsidR="003350DB" w:rsidP="007D7E90" w:rsidRDefault="001F528A" w14:paraId="114D0C30" w14:textId="0A6DA21E">
      <w:r w:rsidRPr="001F528A">
        <w:t xml:space="preserve">We live in a world filled with Internet-connected electronic devices. Together with internet access being more accessible to people around the world and IoT </w:t>
      </w:r>
      <w:r>
        <w:t xml:space="preserve">(internet of things) </w:t>
      </w:r>
      <w:r w:rsidRPr="001F528A">
        <w:t>becoming much more popular every year, we have reached a point where the number of connected devices is surpassing the 50 billion mark and continuing to rise every new day.</w:t>
      </w:r>
      <w:bookmarkStart w:name="_Toc124922233" w:id="23"/>
      <w:bookmarkStart w:name="_Toc125788011" w:id="24"/>
      <w:bookmarkStart w:name="_Toc125788062" w:id="25"/>
      <w:r w:rsidR="00356E1F">
        <w:t xml:space="preserve"> </w:t>
      </w:r>
      <w:r w:rsidR="0042748F">
        <w:t>Many</w:t>
      </w:r>
      <w:r w:rsidR="000A1E90">
        <w:t xml:space="preserve"> </w:t>
      </w:r>
      <w:r w:rsidR="00F76195">
        <w:t xml:space="preserve">of these devices are used to perform some sort of </w:t>
      </w:r>
      <w:r w:rsidR="00745181">
        <w:t>computer vision operation.</w:t>
      </w:r>
    </w:p>
    <w:p w:rsidR="00745181" w:rsidP="007D7E90" w:rsidRDefault="00745181" w14:paraId="24F31843" w14:textId="266983F7">
      <w:pPr>
        <w:rPr>
          <w:lang w:val="en-AU"/>
        </w:rPr>
      </w:pPr>
      <w:r>
        <w:rPr>
          <w:lang w:val="en-AU"/>
        </w:rPr>
        <w:t xml:space="preserve">This work will characterise and demonstrate the usage of </w:t>
      </w:r>
      <w:r w:rsidR="00E0390F">
        <w:rPr>
          <w:lang w:val="en-AU"/>
        </w:rPr>
        <w:t xml:space="preserve">the </w:t>
      </w:r>
      <w:r w:rsidR="00E179F2">
        <w:rPr>
          <w:lang w:val="en-AU"/>
        </w:rPr>
        <w:t>NVIDIA</w:t>
      </w:r>
      <w:r>
        <w:rPr>
          <w:lang w:val="en-AU"/>
        </w:rPr>
        <w:t xml:space="preserve"> Jetson Nano computing board for </w:t>
      </w:r>
      <w:r w:rsidRPr="2224AA61" w:rsidR="3378F44D">
        <w:rPr>
          <w:lang w:val="en-AU"/>
        </w:rPr>
        <w:t xml:space="preserve">performing object classification </w:t>
      </w:r>
      <w:r w:rsidRPr="2224AA61" w:rsidR="1EE8018D">
        <w:rPr>
          <w:lang w:val="en-AU"/>
        </w:rPr>
        <w:t xml:space="preserve">at the </w:t>
      </w:r>
      <w:r w:rsidR="001C23CA">
        <w:rPr>
          <w:lang w:val="en-AU"/>
        </w:rPr>
        <w:t>Edge</w:t>
      </w:r>
      <w:r w:rsidR="001348B8">
        <w:rPr>
          <w:lang w:val="en-AU"/>
        </w:rPr>
        <w:t xml:space="preserve">, </w:t>
      </w:r>
      <w:r w:rsidR="009E72C0">
        <w:rPr>
          <w:lang w:val="en-AU"/>
        </w:rPr>
        <w:t>looking</w:t>
      </w:r>
      <w:r w:rsidR="001348B8">
        <w:rPr>
          <w:lang w:val="en-AU"/>
        </w:rPr>
        <w:t xml:space="preserve"> at the performance from both </w:t>
      </w:r>
      <w:r w:rsidR="00661ED5">
        <w:rPr>
          <w:lang w:val="en-AU"/>
        </w:rPr>
        <w:t>data t</w:t>
      </w:r>
      <w:r w:rsidR="00E0390F">
        <w:rPr>
          <w:lang w:val="en-AU"/>
        </w:rPr>
        <w:t>h</w:t>
      </w:r>
      <w:r w:rsidR="00661ED5">
        <w:rPr>
          <w:lang w:val="en-AU"/>
        </w:rPr>
        <w:t>roughput and power usage perspective</w:t>
      </w:r>
      <w:r w:rsidR="00E0390F">
        <w:rPr>
          <w:lang w:val="en-AU"/>
        </w:rPr>
        <w:t>s</w:t>
      </w:r>
      <w:r w:rsidR="00661ED5">
        <w:rPr>
          <w:lang w:val="en-AU"/>
        </w:rPr>
        <w:t>.</w:t>
      </w:r>
      <w:r w:rsidR="00B646AA">
        <w:rPr>
          <w:lang w:val="en-AU"/>
        </w:rPr>
        <w:t xml:space="preserve"> </w:t>
      </w:r>
      <w:r w:rsidR="00D31226">
        <w:rPr>
          <w:lang w:val="en-AU"/>
        </w:rPr>
        <w:t xml:space="preserve">Together with findings on Jetson’s performance and comparison with the other compute board alternatives, </w:t>
      </w:r>
      <w:r w:rsidR="004B5E2D">
        <w:rPr>
          <w:lang w:val="en-AU"/>
        </w:rPr>
        <w:t xml:space="preserve">brings all the </w:t>
      </w:r>
      <w:r w:rsidR="002D3E9B">
        <w:rPr>
          <w:lang w:val="en-AU"/>
        </w:rPr>
        <w:t>accompanying</w:t>
      </w:r>
      <w:r w:rsidR="0023164D">
        <w:rPr>
          <w:lang w:val="en-AU"/>
        </w:rPr>
        <w:t xml:space="preserve"> software</w:t>
      </w:r>
      <w:r w:rsidR="002D3E9B">
        <w:rPr>
          <w:lang w:val="en-AU"/>
        </w:rPr>
        <w:t xml:space="preserve"> u</w:t>
      </w:r>
      <w:r w:rsidR="00D379C2">
        <w:rPr>
          <w:lang w:val="en-AU"/>
        </w:rPr>
        <w:t>sed for the evaluation</w:t>
      </w:r>
      <w:r w:rsidR="004A0153">
        <w:rPr>
          <w:lang w:val="en-AU"/>
        </w:rPr>
        <w:t xml:space="preserve"> and benchmarking</w:t>
      </w:r>
      <w:r w:rsidR="00D379C2">
        <w:rPr>
          <w:lang w:val="en-AU"/>
        </w:rPr>
        <w:t>.</w:t>
      </w:r>
    </w:p>
    <w:p w:rsidR="00A845C7" w:rsidP="007D7E90" w:rsidRDefault="00D379C2" w14:paraId="18A5BE98" w14:textId="625111D8">
      <w:pPr>
        <w:rPr>
          <w:lang w:val="en-AU"/>
        </w:rPr>
      </w:pPr>
      <w:r>
        <w:rPr>
          <w:lang w:val="en-AU"/>
        </w:rPr>
        <w:t>Findings</w:t>
      </w:r>
      <w:r w:rsidR="005B145F">
        <w:rPr>
          <w:lang w:val="en-AU"/>
        </w:rPr>
        <w:t xml:space="preserve"> </w:t>
      </w:r>
      <w:r w:rsidRPr="02277E65" w:rsidR="005B145F">
        <w:rPr>
          <w:lang w:val="en-AU"/>
        </w:rPr>
        <w:t>show</w:t>
      </w:r>
      <w:r w:rsidR="005B145F">
        <w:rPr>
          <w:lang w:val="en-AU"/>
        </w:rPr>
        <w:t xml:space="preserve"> that Jetson Nano,</w:t>
      </w:r>
      <w:r w:rsidR="00B3603D">
        <w:rPr>
          <w:lang w:val="en-AU"/>
        </w:rPr>
        <w:t xml:space="preserve"> considering </w:t>
      </w:r>
      <w:r w:rsidR="009E72C0">
        <w:rPr>
          <w:lang w:val="en-AU"/>
        </w:rPr>
        <w:t>its</w:t>
      </w:r>
      <w:r w:rsidR="00B3603D">
        <w:rPr>
          <w:lang w:val="en-AU"/>
        </w:rPr>
        <w:t xml:space="preserve"> low power and moderate performance, </w:t>
      </w:r>
      <w:r w:rsidR="00C0381B">
        <w:rPr>
          <w:lang w:val="en-AU"/>
        </w:rPr>
        <w:t>combined</w:t>
      </w:r>
      <w:r w:rsidR="00B3603D">
        <w:rPr>
          <w:lang w:val="en-AU"/>
        </w:rPr>
        <w:t xml:space="preserve"> with modern object </w:t>
      </w:r>
      <w:r w:rsidR="00160339">
        <w:rPr>
          <w:lang w:val="en-AU"/>
        </w:rPr>
        <w:t>algorithm</w:t>
      </w:r>
      <w:r w:rsidR="004D2324">
        <w:rPr>
          <w:lang w:val="en-AU"/>
        </w:rPr>
        <w:t>s</w:t>
      </w:r>
      <w:r w:rsidR="00C0381B">
        <w:rPr>
          <w:lang w:val="en-AU"/>
        </w:rPr>
        <w:t xml:space="preserve"> such as </w:t>
      </w:r>
      <w:r w:rsidR="005E450C">
        <w:rPr>
          <w:lang w:val="en-AU"/>
        </w:rPr>
        <w:t>YOLOv5</w:t>
      </w:r>
      <w:r w:rsidR="00160339">
        <w:rPr>
          <w:lang w:val="en-AU"/>
        </w:rPr>
        <w:t>,</w:t>
      </w:r>
      <w:r w:rsidR="005B145F">
        <w:rPr>
          <w:lang w:val="en-AU"/>
        </w:rPr>
        <w:t xml:space="preserve"> </w:t>
      </w:r>
      <w:r w:rsidR="006C3943">
        <w:rPr>
          <w:lang w:val="en-AU"/>
        </w:rPr>
        <w:t xml:space="preserve">when </w:t>
      </w:r>
      <w:r w:rsidRPr="731D48D0" w:rsidR="006C3943">
        <w:rPr>
          <w:lang w:val="en-AU"/>
        </w:rPr>
        <w:t>effectively</w:t>
      </w:r>
      <w:r w:rsidR="006C3943">
        <w:rPr>
          <w:lang w:val="en-AU"/>
        </w:rPr>
        <w:t xml:space="preserve"> used and configured might be a viable alternative to </w:t>
      </w:r>
      <w:r w:rsidR="00CA5BD5">
        <w:rPr>
          <w:lang w:val="en-AU"/>
        </w:rPr>
        <w:t xml:space="preserve">the </w:t>
      </w:r>
      <w:r w:rsidR="00621DE5">
        <w:rPr>
          <w:lang w:val="en-AU"/>
        </w:rPr>
        <w:t xml:space="preserve">cloud for </w:t>
      </w:r>
      <w:r w:rsidR="006C3943">
        <w:rPr>
          <w:lang w:val="en-AU"/>
        </w:rPr>
        <w:t xml:space="preserve">providing image inference capabilities to </w:t>
      </w:r>
      <w:r w:rsidR="00070D07">
        <w:rPr>
          <w:lang w:val="en-AU"/>
        </w:rPr>
        <w:t xml:space="preserve">the </w:t>
      </w:r>
      <w:r w:rsidR="001C23CA">
        <w:rPr>
          <w:lang w:val="en-AU"/>
        </w:rPr>
        <w:t>Edge</w:t>
      </w:r>
      <w:r w:rsidRPr="2224AA61" w:rsidR="13387123">
        <w:rPr>
          <w:lang w:val="en-AU"/>
        </w:rPr>
        <w:t xml:space="preserve"> computing devices.</w:t>
      </w:r>
    </w:p>
    <w:p w:rsidR="008F24C0" w:rsidP="009069A0" w:rsidRDefault="008F24C0" w14:paraId="53D941BD" w14:textId="1DB85F4E">
      <w:pPr>
        <w:pStyle w:val="PageHeadings"/>
      </w:pPr>
      <w:bookmarkStart w:name="_Toc56776104" w:id="26"/>
      <w:bookmarkStart w:name="_Toc92910112" w:id="27"/>
      <w:bookmarkStart w:name="_Toc101468276" w:id="28"/>
      <w:r w:rsidRPr="00ED4EF2">
        <w:lastRenderedPageBreak/>
        <w:t>Ac</w:t>
      </w:r>
      <w:r w:rsidR="009E6CBD">
        <w:t>knowl</w:t>
      </w:r>
      <w:bookmarkEnd w:id="23"/>
      <w:bookmarkEnd w:id="24"/>
      <w:bookmarkEnd w:id="25"/>
      <w:bookmarkEnd w:id="26"/>
      <w:bookmarkEnd w:id="27"/>
      <w:r w:rsidR="00F12DAB">
        <w:t>edgments</w:t>
      </w:r>
      <w:bookmarkEnd w:id="28"/>
    </w:p>
    <w:p w:rsidR="004249FD" w:rsidP="004249FD" w:rsidRDefault="004249FD" w14:paraId="5CFAF3BA" w14:textId="1F5679B2">
      <w:r>
        <w:t xml:space="preserve">I would like to thank my lecturer, supervisor and mentor, Dr Pedro Machado for all his experience and </w:t>
      </w:r>
      <w:r w:rsidR="00B93A7D">
        <w:t>knowledge</w:t>
      </w:r>
      <w:r>
        <w:t xml:space="preserve"> shared with </w:t>
      </w:r>
      <w:r w:rsidR="00B7174A">
        <w:t xml:space="preserve">me throughout this project and my time at the University. Studying from him and expanding my </w:t>
      </w:r>
      <w:r w:rsidR="00B93A7D">
        <w:t>knowledge</w:t>
      </w:r>
      <w:r w:rsidR="00B7174A">
        <w:t xml:space="preserve"> from his mentorship</w:t>
      </w:r>
      <w:r w:rsidR="009A1B30">
        <w:t xml:space="preserve"> throughout these four years</w:t>
      </w:r>
      <w:r w:rsidR="00B7174A">
        <w:t xml:space="preserve"> was </w:t>
      </w:r>
      <w:r w:rsidR="00EB150D">
        <w:t xml:space="preserve">the most </w:t>
      </w:r>
      <w:r w:rsidR="002143AB">
        <w:t xml:space="preserve">pleasurable and joyful academic experience </w:t>
      </w:r>
      <w:r w:rsidR="009A1B30">
        <w:t>one could ask for.</w:t>
      </w:r>
    </w:p>
    <w:p w:rsidR="009A1B30" w:rsidP="00D049B8" w:rsidRDefault="009A1B30" w14:paraId="4171D75F" w14:textId="179D1C32">
      <w:r>
        <w:t xml:space="preserve">I would like to thank Mr Flemming Christensen and Sundance </w:t>
      </w:r>
      <w:r w:rsidR="00DC2CEC">
        <w:t>Multiprocessor</w:t>
      </w:r>
      <w:r>
        <w:t xml:space="preserve"> Ltd for providing the LynSyn Lite device used to prove my measurements </w:t>
      </w:r>
      <w:r w:rsidR="00DC2CEC">
        <w:t>for this paper.</w:t>
      </w:r>
    </w:p>
    <w:p w:rsidR="0054510D" w:rsidP="00D049B8" w:rsidRDefault="004C01B3" w14:paraId="5AA5FF14" w14:textId="708353BB">
      <w:r>
        <w:t xml:space="preserve">I am very grateful to my dear friend and university </w:t>
      </w:r>
      <w:r w:rsidR="004E0FF3">
        <w:t>colleague Mr. Petar Peychev</w:t>
      </w:r>
      <w:r w:rsidR="00DD1B43">
        <w:t>. Working alongside him on various project</w:t>
      </w:r>
      <w:r w:rsidR="00832F05">
        <w:t>s</w:t>
      </w:r>
      <w:r w:rsidR="00DD1B43">
        <w:t xml:space="preserve"> from the beginning of my university journey all the </w:t>
      </w:r>
      <w:r w:rsidR="008F695A">
        <w:t>way to</w:t>
      </w:r>
      <w:r w:rsidR="00902EAD">
        <w:t xml:space="preserve"> the </w:t>
      </w:r>
      <w:r w:rsidR="00DD1B43">
        <w:t>end was a</w:t>
      </w:r>
      <w:r w:rsidR="00E04153">
        <w:t xml:space="preserve">n experience </w:t>
      </w:r>
      <w:r w:rsidR="00E90DC1">
        <w:t xml:space="preserve">I will </w:t>
      </w:r>
      <w:r w:rsidR="00E04153">
        <w:t>never forget</w:t>
      </w:r>
      <w:r w:rsidR="0028482A">
        <w:t>, with a lot of new and exciting skills learned from Petar on every occasion.</w:t>
      </w:r>
    </w:p>
    <w:p w:rsidR="007A7BDE" w:rsidP="00D049B8" w:rsidRDefault="007A7BDE" w14:paraId="748F273F" w14:textId="66F79AAE">
      <w:r>
        <w:t xml:space="preserve">Special thanks to my family for providing their unconditional love, word of advice and comfort in the </w:t>
      </w:r>
      <w:r w:rsidR="00E81BDB">
        <w:t>harshest times.</w:t>
      </w:r>
    </w:p>
    <w:p w:rsidR="00DC2CEC" w:rsidP="00D049B8" w:rsidRDefault="00DC2CEC" w14:paraId="35068C56" w14:textId="407874BB">
      <w:r w:rsidR="00DC2CEC">
        <w:rPr/>
        <w:t>I</w:t>
      </w:r>
      <w:r w:rsidR="000A6403">
        <w:rPr/>
        <w:t xml:space="preserve"> am forever thankful to my flatmate</w:t>
      </w:r>
      <w:r w:rsidR="00690814">
        <w:rPr/>
        <w:t>s</w:t>
      </w:r>
      <w:r w:rsidR="000A6403">
        <w:rPr/>
        <w:t xml:space="preserve"> and dearest friends Leonardo and Oliver </w:t>
      </w:r>
      <w:r w:rsidR="00CA5BD5">
        <w:rPr/>
        <w:t xml:space="preserve">for </w:t>
      </w:r>
      <w:r w:rsidR="000A6403">
        <w:rPr/>
        <w:t xml:space="preserve">being the best support one could ask </w:t>
      </w:r>
      <w:r w:rsidR="005658BA">
        <w:rPr/>
        <w:t>for.</w:t>
      </w:r>
    </w:p>
    <w:p w:rsidR="008F24C0" w:rsidP="00B30EC0" w:rsidRDefault="008F24C0" w14:paraId="4DF1D366" w14:textId="77777777">
      <w:pPr>
        <w:pStyle w:val="PageHeadings"/>
        <w:jc w:val="left"/>
      </w:pPr>
      <w:bookmarkStart w:name="_Toc124922234" w:id="29"/>
      <w:bookmarkStart w:name="_Toc125788012" w:id="30"/>
      <w:bookmarkStart w:name="_Toc125788063" w:id="31"/>
      <w:bookmarkStart w:name="_Toc56776105" w:id="32"/>
      <w:bookmarkStart w:name="_Toc92910113" w:id="33"/>
      <w:bookmarkStart w:name="_Toc101468277" w:id="34"/>
      <w:r w:rsidRPr="00ED4EF2">
        <w:lastRenderedPageBreak/>
        <w:t>Table of Contents</w:t>
      </w:r>
      <w:bookmarkEnd w:id="29"/>
      <w:bookmarkEnd w:id="30"/>
      <w:bookmarkEnd w:id="31"/>
      <w:bookmarkEnd w:id="32"/>
      <w:bookmarkEnd w:id="33"/>
      <w:bookmarkEnd w:id="34"/>
    </w:p>
    <w:sdt>
      <w:sdtPr>
        <w:rPr>
          <w:rFonts w:ascii="Verdana" w:hAnsi="Verdana" w:eastAsia="Times New Roman" w:cs="Times New Roman"/>
          <w:color w:val="auto"/>
          <w:sz w:val="20"/>
          <w:szCs w:val="24"/>
          <w:shd w:val="clear" w:color="auto" w:fill="E6E6E6"/>
          <w:lang w:val="en-GB" w:eastAsia="en-GB"/>
        </w:rPr>
        <w:id w:val="185791800"/>
        <w:docPartObj>
          <w:docPartGallery w:val="Table of Contents"/>
          <w:docPartUnique/>
        </w:docPartObj>
      </w:sdtPr>
      <w:sdtEndPr>
        <w:rPr>
          <w:b/>
        </w:rPr>
      </w:sdtEndPr>
      <w:sdtContent>
        <w:p w:rsidR="006B32F7" w:rsidP="00B30EC0" w:rsidRDefault="006B32F7" w14:paraId="61AF5334" w14:textId="4ABBCFE2">
          <w:pPr>
            <w:pStyle w:val="TOCHeading"/>
            <w:jc w:val="left"/>
          </w:pPr>
        </w:p>
        <w:p w:rsidR="002E0F8B" w:rsidRDefault="006B32F7" w14:paraId="437E66F8" w14:textId="60AEF29F">
          <w:pPr>
            <w:pStyle w:val="TOC1"/>
            <w:rPr>
              <w:rFonts w:asciiTheme="minorHAnsi" w:hAnsiTheme="minorHAnsi" w:eastAsiaTheme="minorEastAsia" w:cstheme="minorBidi"/>
              <w:b w:val="0"/>
              <w:bCs w:val="0"/>
              <w:caps w:val="0"/>
              <w:noProof/>
              <w:sz w:val="22"/>
              <w:szCs w:val="22"/>
            </w:rPr>
          </w:pPr>
          <w:r>
            <w:rPr>
              <w:color w:val="2B579A"/>
              <w:shd w:val="clear" w:color="auto" w:fill="E6E6E6"/>
            </w:rPr>
            <w:fldChar w:fldCharType="begin"/>
          </w:r>
          <w:r>
            <w:instrText xml:space="preserve"> TOC \o "1-3" \h \z \u </w:instrText>
          </w:r>
          <w:r>
            <w:rPr>
              <w:color w:val="2B579A"/>
              <w:shd w:val="clear" w:color="auto" w:fill="E6E6E6"/>
            </w:rPr>
            <w:fldChar w:fldCharType="separate"/>
          </w:r>
          <w:hyperlink w:history="1" w:anchor="_Toc101468275">
            <w:r w:rsidRPr="0026266B" w:rsidR="002E0F8B">
              <w:rPr>
                <w:rStyle w:val="Hyperlink"/>
                <w:noProof/>
              </w:rPr>
              <w:t>Abstract</w:t>
            </w:r>
            <w:r w:rsidR="002E0F8B">
              <w:rPr>
                <w:noProof/>
                <w:webHidden/>
              </w:rPr>
              <w:tab/>
            </w:r>
            <w:r w:rsidR="002E0F8B">
              <w:rPr>
                <w:noProof/>
                <w:webHidden/>
              </w:rPr>
              <w:fldChar w:fldCharType="begin"/>
            </w:r>
            <w:r w:rsidR="002E0F8B">
              <w:rPr>
                <w:noProof/>
                <w:webHidden/>
              </w:rPr>
              <w:instrText xml:space="preserve"> PAGEREF _Toc101468275 \h </w:instrText>
            </w:r>
            <w:r w:rsidR="002E0F8B">
              <w:rPr>
                <w:noProof/>
                <w:webHidden/>
              </w:rPr>
            </w:r>
            <w:r w:rsidR="002E0F8B">
              <w:rPr>
                <w:noProof/>
                <w:webHidden/>
              </w:rPr>
              <w:fldChar w:fldCharType="separate"/>
            </w:r>
            <w:r w:rsidR="00A5174E">
              <w:rPr>
                <w:noProof/>
                <w:webHidden/>
              </w:rPr>
              <w:t>iii</w:t>
            </w:r>
            <w:r w:rsidR="002E0F8B">
              <w:rPr>
                <w:noProof/>
                <w:webHidden/>
              </w:rPr>
              <w:fldChar w:fldCharType="end"/>
            </w:r>
          </w:hyperlink>
        </w:p>
        <w:p w:rsidR="002E0F8B" w:rsidRDefault="002E0F8B" w14:paraId="63410BB6" w14:textId="75B02ED3">
          <w:pPr>
            <w:pStyle w:val="TOC1"/>
            <w:rPr>
              <w:rFonts w:asciiTheme="minorHAnsi" w:hAnsiTheme="minorHAnsi" w:eastAsiaTheme="minorEastAsia" w:cstheme="minorBidi"/>
              <w:b w:val="0"/>
              <w:bCs w:val="0"/>
              <w:caps w:val="0"/>
              <w:noProof/>
              <w:sz w:val="22"/>
              <w:szCs w:val="22"/>
            </w:rPr>
          </w:pPr>
          <w:hyperlink w:history="1" w:anchor="_Toc101468276">
            <w:r w:rsidRPr="0026266B">
              <w:rPr>
                <w:rStyle w:val="Hyperlink"/>
                <w:noProof/>
              </w:rPr>
              <w:t>Acknowledgments</w:t>
            </w:r>
            <w:r>
              <w:rPr>
                <w:noProof/>
                <w:webHidden/>
              </w:rPr>
              <w:tab/>
            </w:r>
            <w:r>
              <w:rPr>
                <w:noProof/>
                <w:webHidden/>
              </w:rPr>
              <w:fldChar w:fldCharType="begin"/>
            </w:r>
            <w:r>
              <w:rPr>
                <w:noProof/>
                <w:webHidden/>
              </w:rPr>
              <w:instrText xml:space="preserve"> PAGEREF _Toc101468276 \h </w:instrText>
            </w:r>
            <w:r>
              <w:rPr>
                <w:noProof/>
                <w:webHidden/>
              </w:rPr>
            </w:r>
            <w:r>
              <w:rPr>
                <w:noProof/>
                <w:webHidden/>
              </w:rPr>
              <w:fldChar w:fldCharType="separate"/>
            </w:r>
            <w:r w:rsidR="00A5174E">
              <w:rPr>
                <w:noProof/>
                <w:webHidden/>
              </w:rPr>
              <w:t>iv</w:t>
            </w:r>
            <w:r>
              <w:rPr>
                <w:noProof/>
                <w:webHidden/>
              </w:rPr>
              <w:fldChar w:fldCharType="end"/>
            </w:r>
          </w:hyperlink>
        </w:p>
        <w:p w:rsidR="002E0F8B" w:rsidRDefault="002E0F8B" w14:paraId="516B3A3B" w14:textId="64B10C46">
          <w:pPr>
            <w:pStyle w:val="TOC1"/>
            <w:rPr>
              <w:rFonts w:asciiTheme="minorHAnsi" w:hAnsiTheme="minorHAnsi" w:eastAsiaTheme="minorEastAsia" w:cstheme="minorBidi"/>
              <w:b w:val="0"/>
              <w:bCs w:val="0"/>
              <w:caps w:val="0"/>
              <w:noProof/>
              <w:sz w:val="22"/>
              <w:szCs w:val="22"/>
            </w:rPr>
          </w:pPr>
          <w:hyperlink w:history="1" w:anchor="_Toc101468277">
            <w:r w:rsidRPr="0026266B">
              <w:rPr>
                <w:rStyle w:val="Hyperlink"/>
                <w:noProof/>
              </w:rPr>
              <w:t>Table of Contents</w:t>
            </w:r>
            <w:r>
              <w:rPr>
                <w:noProof/>
                <w:webHidden/>
              </w:rPr>
              <w:tab/>
            </w:r>
            <w:r>
              <w:rPr>
                <w:noProof/>
                <w:webHidden/>
              </w:rPr>
              <w:fldChar w:fldCharType="begin"/>
            </w:r>
            <w:r>
              <w:rPr>
                <w:noProof/>
                <w:webHidden/>
              </w:rPr>
              <w:instrText xml:space="preserve"> PAGEREF _Toc101468277 \h </w:instrText>
            </w:r>
            <w:r>
              <w:rPr>
                <w:noProof/>
                <w:webHidden/>
              </w:rPr>
            </w:r>
            <w:r>
              <w:rPr>
                <w:noProof/>
                <w:webHidden/>
              </w:rPr>
              <w:fldChar w:fldCharType="separate"/>
            </w:r>
            <w:r w:rsidR="00A5174E">
              <w:rPr>
                <w:noProof/>
                <w:webHidden/>
              </w:rPr>
              <w:t>v</w:t>
            </w:r>
            <w:r>
              <w:rPr>
                <w:noProof/>
                <w:webHidden/>
              </w:rPr>
              <w:fldChar w:fldCharType="end"/>
            </w:r>
          </w:hyperlink>
        </w:p>
        <w:p w:rsidR="002E0F8B" w:rsidRDefault="002E0F8B" w14:paraId="19A5BF9B" w14:textId="235FDAFA">
          <w:pPr>
            <w:pStyle w:val="TOC1"/>
            <w:rPr>
              <w:rFonts w:asciiTheme="minorHAnsi" w:hAnsiTheme="minorHAnsi" w:eastAsiaTheme="minorEastAsia" w:cstheme="minorBidi"/>
              <w:b w:val="0"/>
              <w:bCs w:val="0"/>
              <w:caps w:val="0"/>
              <w:noProof/>
              <w:sz w:val="22"/>
              <w:szCs w:val="22"/>
            </w:rPr>
          </w:pPr>
          <w:hyperlink w:history="1" w:anchor="_Toc101468278">
            <w:r w:rsidRPr="0026266B">
              <w:rPr>
                <w:rStyle w:val="Hyperlink"/>
                <w:noProof/>
              </w:rPr>
              <w:t>List of Figures</w:t>
            </w:r>
            <w:r>
              <w:rPr>
                <w:noProof/>
                <w:webHidden/>
              </w:rPr>
              <w:tab/>
            </w:r>
            <w:r>
              <w:rPr>
                <w:noProof/>
                <w:webHidden/>
              </w:rPr>
              <w:fldChar w:fldCharType="begin"/>
            </w:r>
            <w:r>
              <w:rPr>
                <w:noProof/>
                <w:webHidden/>
              </w:rPr>
              <w:instrText xml:space="preserve"> PAGEREF _Toc101468278 \h </w:instrText>
            </w:r>
            <w:r>
              <w:rPr>
                <w:noProof/>
                <w:webHidden/>
              </w:rPr>
            </w:r>
            <w:r>
              <w:rPr>
                <w:noProof/>
                <w:webHidden/>
              </w:rPr>
              <w:fldChar w:fldCharType="separate"/>
            </w:r>
            <w:r w:rsidR="00A5174E">
              <w:rPr>
                <w:noProof/>
                <w:webHidden/>
              </w:rPr>
              <w:t>ix</w:t>
            </w:r>
            <w:r>
              <w:rPr>
                <w:noProof/>
                <w:webHidden/>
              </w:rPr>
              <w:fldChar w:fldCharType="end"/>
            </w:r>
          </w:hyperlink>
        </w:p>
        <w:p w:rsidR="002E0F8B" w:rsidRDefault="002E0F8B" w14:paraId="06B44C71" w14:textId="1E9F22D6">
          <w:pPr>
            <w:pStyle w:val="TOC1"/>
            <w:rPr>
              <w:rFonts w:asciiTheme="minorHAnsi" w:hAnsiTheme="minorHAnsi" w:eastAsiaTheme="minorEastAsia" w:cstheme="minorBidi"/>
              <w:b w:val="0"/>
              <w:bCs w:val="0"/>
              <w:caps w:val="0"/>
              <w:noProof/>
              <w:sz w:val="22"/>
              <w:szCs w:val="22"/>
            </w:rPr>
          </w:pPr>
          <w:hyperlink w:history="1" w:anchor="_Toc101468279">
            <w:r w:rsidRPr="0026266B">
              <w:rPr>
                <w:rStyle w:val="Hyperlink"/>
                <w:noProof/>
              </w:rPr>
              <w:t>List of Tables</w:t>
            </w:r>
            <w:r>
              <w:rPr>
                <w:noProof/>
                <w:webHidden/>
              </w:rPr>
              <w:tab/>
            </w:r>
            <w:r>
              <w:rPr>
                <w:noProof/>
                <w:webHidden/>
              </w:rPr>
              <w:fldChar w:fldCharType="begin"/>
            </w:r>
            <w:r>
              <w:rPr>
                <w:noProof/>
                <w:webHidden/>
              </w:rPr>
              <w:instrText xml:space="preserve"> PAGEREF _Toc101468279 \h </w:instrText>
            </w:r>
            <w:r>
              <w:rPr>
                <w:noProof/>
                <w:webHidden/>
              </w:rPr>
            </w:r>
            <w:r>
              <w:rPr>
                <w:noProof/>
                <w:webHidden/>
              </w:rPr>
              <w:fldChar w:fldCharType="separate"/>
            </w:r>
            <w:r w:rsidR="00A5174E">
              <w:rPr>
                <w:noProof/>
                <w:webHidden/>
              </w:rPr>
              <w:t>xii</w:t>
            </w:r>
            <w:r>
              <w:rPr>
                <w:noProof/>
                <w:webHidden/>
              </w:rPr>
              <w:fldChar w:fldCharType="end"/>
            </w:r>
          </w:hyperlink>
        </w:p>
        <w:p w:rsidR="002E0F8B" w:rsidRDefault="002E0F8B" w14:paraId="4DE54831" w14:textId="063AA6A8">
          <w:pPr>
            <w:pStyle w:val="TOC1"/>
            <w:rPr>
              <w:rFonts w:asciiTheme="minorHAnsi" w:hAnsiTheme="minorHAnsi" w:eastAsiaTheme="minorEastAsia" w:cstheme="minorBidi"/>
              <w:b w:val="0"/>
              <w:bCs w:val="0"/>
              <w:caps w:val="0"/>
              <w:noProof/>
              <w:sz w:val="22"/>
              <w:szCs w:val="22"/>
            </w:rPr>
          </w:pPr>
          <w:hyperlink w:history="1" w:anchor="_Toc101468280">
            <w:r w:rsidRPr="0026266B">
              <w:rPr>
                <w:rStyle w:val="Hyperlink"/>
                <w:noProof/>
              </w:rPr>
              <w:t>List of AbbreviatIons</w:t>
            </w:r>
            <w:r>
              <w:rPr>
                <w:noProof/>
                <w:webHidden/>
              </w:rPr>
              <w:tab/>
            </w:r>
            <w:r>
              <w:rPr>
                <w:noProof/>
                <w:webHidden/>
              </w:rPr>
              <w:fldChar w:fldCharType="begin"/>
            </w:r>
            <w:r>
              <w:rPr>
                <w:noProof/>
                <w:webHidden/>
              </w:rPr>
              <w:instrText xml:space="preserve"> PAGEREF _Toc101468280 \h </w:instrText>
            </w:r>
            <w:r>
              <w:rPr>
                <w:noProof/>
                <w:webHidden/>
              </w:rPr>
            </w:r>
            <w:r>
              <w:rPr>
                <w:noProof/>
                <w:webHidden/>
              </w:rPr>
              <w:fldChar w:fldCharType="separate"/>
            </w:r>
            <w:r w:rsidR="00A5174E">
              <w:rPr>
                <w:noProof/>
                <w:webHidden/>
              </w:rPr>
              <w:t>xiii</w:t>
            </w:r>
            <w:r>
              <w:rPr>
                <w:noProof/>
                <w:webHidden/>
              </w:rPr>
              <w:fldChar w:fldCharType="end"/>
            </w:r>
          </w:hyperlink>
        </w:p>
        <w:p w:rsidR="002E0F8B" w:rsidRDefault="002E0F8B" w14:paraId="700F6207" w14:textId="2036147D">
          <w:pPr>
            <w:pStyle w:val="TOC1"/>
            <w:rPr>
              <w:rFonts w:asciiTheme="minorHAnsi" w:hAnsiTheme="minorHAnsi" w:eastAsiaTheme="minorEastAsia" w:cstheme="minorBidi"/>
              <w:b w:val="0"/>
              <w:bCs w:val="0"/>
              <w:caps w:val="0"/>
              <w:noProof/>
              <w:sz w:val="22"/>
              <w:szCs w:val="22"/>
            </w:rPr>
          </w:pPr>
          <w:hyperlink w:history="1" w:anchor="_Toc101468281">
            <w:r w:rsidRPr="0026266B">
              <w:rPr>
                <w:rStyle w:val="Hyperlink"/>
                <w:noProof/>
              </w:rPr>
              <w:t>CHAPTER 1</w:t>
            </w:r>
            <w:r>
              <w:rPr>
                <w:noProof/>
                <w:webHidden/>
              </w:rPr>
              <w:tab/>
            </w:r>
            <w:r>
              <w:rPr>
                <w:noProof/>
                <w:webHidden/>
              </w:rPr>
              <w:fldChar w:fldCharType="begin"/>
            </w:r>
            <w:r>
              <w:rPr>
                <w:noProof/>
                <w:webHidden/>
              </w:rPr>
              <w:instrText xml:space="preserve"> PAGEREF _Toc101468281 \h </w:instrText>
            </w:r>
            <w:r>
              <w:rPr>
                <w:noProof/>
                <w:webHidden/>
              </w:rPr>
            </w:r>
            <w:r>
              <w:rPr>
                <w:noProof/>
                <w:webHidden/>
              </w:rPr>
              <w:fldChar w:fldCharType="separate"/>
            </w:r>
            <w:r w:rsidR="00A5174E">
              <w:rPr>
                <w:noProof/>
                <w:webHidden/>
              </w:rPr>
              <w:t>15</w:t>
            </w:r>
            <w:r>
              <w:rPr>
                <w:noProof/>
                <w:webHidden/>
              </w:rPr>
              <w:fldChar w:fldCharType="end"/>
            </w:r>
          </w:hyperlink>
        </w:p>
        <w:p w:rsidR="002E0F8B" w:rsidRDefault="002E0F8B" w14:paraId="1930ABC5" w14:textId="46971890">
          <w:pPr>
            <w:pStyle w:val="TOC1"/>
            <w:rPr>
              <w:rFonts w:asciiTheme="minorHAnsi" w:hAnsiTheme="minorHAnsi" w:eastAsiaTheme="minorEastAsia" w:cstheme="minorBidi"/>
              <w:b w:val="0"/>
              <w:bCs w:val="0"/>
              <w:caps w:val="0"/>
              <w:noProof/>
              <w:sz w:val="22"/>
              <w:szCs w:val="22"/>
            </w:rPr>
          </w:pPr>
          <w:hyperlink w:history="1" w:anchor="_Toc101468282">
            <w:r w:rsidRPr="0026266B">
              <w:rPr>
                <w:rStyle w:val="Hyperlink"/>
                <w:noProof/>
              </w:rPr>
              <w:t>INTRODUCTION</w:t>
            </w:r>
            <w:r>
              <w:rPr>
                <w:noProof/>
                <w:webHidden/>
              </w:rPr>
              <w:tab/>
            </w:r>
            <w:r>
              <w:rPr>
                <w:noProof/>
                <w:webHidden/>
              </w:rPr>
              <w:fldChar w:fldCharType="begin"/>
            </w:r>
            <w:r>
              <w:rPr>
                <w:noProof/>
                <w:webHidden/>
              </w:rPr>
              <w:instrText xml:space="preserve"> PAGEREF _Toc101468282 \h </w:instrText>
            </w:r>
            <w:r>
              <w:rPr>
                <w:noProof/>
                <w:webHidden/>
              </w:rPr>
            </w:r>
            <w:r>
              <w:rPr>
                <w:noProof/>
                <w:webHidden/>
              </w:rPr>
              <w:fldChar w:fldCharType="separate"/>
            </w:r>
            <w:r w:rsidR="00A5174E">
              <w:rPr>
                <w:noProof/>
                <w:webHidden/>
              </w:rPr>
              <w:t>15</w:t>
            </w:r>
            <w:r>
              <w:rPr>
                <w:noProof/>
                <w:webHidden/>
              </w:rPr>
              <w:fldChar w:fldCharType="end"/>
            </w:r>
          </w:hyperlink>
        </w:p>
        <w:p w:rsidR="002E0F8B" w:rsidRDefault="002E0F8B" w14:paraId="7B3A568A" w14:textId="74EEF014">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283">
            <w:r w:rsidRPr="0026266B">
              <w:rPr>
                <w:rStyle w:val="Hyperlink"/>
                <w:noProof/>
              </w:rPr>
              <w:t>1.1</w:t>
            </w:r>
            <w:r>
              <w:rPr>
                <w:rFonts w:asciiTheme="minorHAnsi" w:hAnsiTheme="minorHAnsi" w:eastAsiaTheme="minorEastAsia" w:cstheme="minorBidi"/>
                <w:b w:val="0"/>
                <w:bCs w:val="0"/>
                <w:noProof/>
                <w:sz w:val="22"/>
                <w:szCs w:val="22"/>
              </w:rPr>
              <w:tab/>
            </w:r>
            <w:r w:rsidRPr="0026266B">
              <w:rPr>
                <w:rStyle w:val="Hyperlink"/>
                <w:noProof/>
              </w:rPr>
              <w:t>Brief literature review</w:t>
            </w:r>
            <w:r>
              <w:rPr>
                <w:noProof/>
                <w:webHidden/>
              </w:rPr>
              <w:tab/>
            </w:r>
            <w:r>
              <w:rPr>
                <w:noProof/>
                <w:webHidden/>
              </w:rPr>
              <w:fldChar w:fldCharType="begin"/>
            </w:r>
            <w:r>
              <w:rPr>
                <w:noProof/>
                <w:webHidden/>
              </w:rPr>
              <w:instrText xml:space="preserve"> PAGEREF _Toc101468283 \h </w:instrText>
            </w:r>
            <w:r>
              <w:rPr>
                <w:noProof/>
                <w:webHidden/>
              </w:rPr>
            </w:r>
            <w:r>
              <w:rPr>
                <w:noProof/>
                <w:webHidden/>
              </w:rPr>
              <w:fldChar w:fldCharType="separate"/>
            </w:r>
            <w:r w:rsidR="00A5174E">
              <w:rPr>
                <w:noProof/>
                <w:webHidden/>
              </w:rPr>
              <w:t>17</w:t>
            </w:r>
            <w:r>
              <w:rPr>
                <w:noProof/>
                <w:webHidden/>
              </w:rPr>
              <w:fldChar w:fldCharType="end"/>
            </w:r>
          </w:hyperlink>
        </w:p>
        <w:p w:rsidR="002E0F8B" w:rsidRDefault="002E0F8B" w14:paraId="0816F242" w14:textId="13F23E9B">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284">
            <w:r w:rsidRPr="0026266B">
              <w:rPr>
                <w:rStyle w:val="Hyperlink"/>
                <w:noProof/>
              </w:rPr>
              <w:t>1.2</w:t>
            </w:r>
            <w:r>
              <w:rPr>
                <w:rFonts w:asciiTheme="minorHAnsi" w:hAnsiTheme="minorHAnsi" w:eastAsiaTheme="minorEastAsia" w:cstheme="minorBidi"/>
                <w:b w:val="0"/>
                <w:bCs w:val="0"/>
                <w:noProof/>
                <w:sz w:val="22"/>
                <w:szCs w:val="22"/>
              </w:rPr>
              <w:tab/>
            </w:r>
            <w:r w:rsidRPr="0026266B">
              <w:rPr>
                <w:rStyle w:val="Hyperlink"/>
                <w:noProof/>
              </w:rPr>
              <w:t>Alternative solutions and services</w:t>
            </w:r>
            <w:r>
              <w:rPr>
                <w:noProof/>
                <w:webHidden/>
              </w:rPr>
              <w:tab/>
            </w:r>
            <w:r>
              <w:rPr>
                <w:noProof/>
                <w:webHidden/>
              </w:rPr>
              <w:fldChar w:fldCharType="begin"/>
            </w:r>
            <w:r>
              <w:rPr>
                <w:noProof/>
                <w:webHidden/>
              </w:rPr>
              <w:instrText xml:space="preserve"> PAGEREF _Toc101468284 \h </w:instrText>
            </w:r>
            <w:r>
              <w:rPr>
                <w:noProof/>
                <w:webHidden/>
              </w:rPr>
            </w:r>
            <w:r>
              <w:rPr>
                <w:noProof/>
                <w:webHidden/>
              </w:rPr>
              <w:fldChar w:fldCharType="separate"/>
            </w:r>
            <w:r w:rsidR="00A5174E">
              <w:rPr>
                <w:noProof/>
                <w:webHidden/>
              </w:rPr>
              <w:t>20</w:t>
            </w:r>
            <w:r>
              <w:rPr>
                <w:noProof/>
                <w:webHidden/>
              </w:rPr>
              <w:fldChar w:fldCharType="end"/>
            </w:r>
          </w:hyperlink>
        </w:p>
        <w:p w:rsidR="002E0F8B" w:rsidRDefault="002E0F8B" w14:paraId="735886D8" w14:textId="11220364">
          <w:pPr>
            <w:pStyle w:val="TOC3"/>
            <w:tabs>
              <w:tab w:val="left" w:pos="1000"/>
              <w:tab w:val="right" w:leader="dot" w:pos="8188"/>
            </w:tabs>
            <w:rPr>
              <w:rFonts w:asciiTheme="minorHAnsi" w:hAnsiTheme="minorHAnsi" w:eastAsiaTheme="minorEastAsia" w:cstheme="minorBidi"/>
              <w:noProof/>
              <w:sz w:val="22"/>
              <w:szCs w:val="22"/>
            </w:rPr>
          </w:pPr>
          <w:hyperlink w:history="1" w:anchor="_Toc101468285">
            <w:r w:rsidRPr="0026266B">
              <w:rPr>
                <w:rStyle w:val="Hyperlink"/>
                <w:noProof/>
              </w:rPr>
              <w:t>1.2.1</w:t>
            </w:r>
            <w:r>
              <w:rPr>
                <w:rFonts w:asciiTheme="minorHAnsi" w:hAnsiTheme="minorHAnsi" w:eastAsiaTheme="minorEastAsia" w:cstheme="minorBidi"/>
                <w:noProof/>
                <w:sz w:val="22"/>
                <w:szCs w:val="22"/>
              </w:rPr>
              <w:tab/>
            </w:r>
            <w:r w:rsidRPr="0026266B">
              <w:rPr>
                <w:rStyle w:val="Hyperlink"/>
                <w:noProof/>
              </w:rPr>
              <w:t>Hardware-based alternatives</w:t>
            </w:r>
            <w:r>
              <w:rPr>
                <w:noProof/>
                <w:webHidden/>
              </w:rPr>
              <w:tab/>
            </w:r>
            <w:r>
              <w:rPr>
                <w:noProof/>
                <w:webHidden/>
              </w:rPr>
              <w:fldChar w:fldCharType="begin"/>
            </w:r>
            <w:r>
              <w:rPr>
                <w:noProof/>
                <w:webHidden/>
              </w:rPr>
              <w:instrText xml:space="preserve"> PAGEREF _Toc101468285 \h </w:instrText>
            </w:r>
            <w:r>
              <w:rPr>
                <w:noProof/>
                <w:webHidden/>
              </w:rPr>
            </w:r>
            <w:r>
              <w:rPr>
                <w:noProof/>
                <w:webHidden/>
              </w:rPr>
              <w:fldChar w:fldCharType="separate"/>
            </w:r>
            <w:r w:rsidR="00A5174E">
              <w:rPr>
                <w:noProof/>
                <w:webHidden/>
              </w:rPr>
              <w:t>20</w:t>
            </w:r>
            <w:r>
              <w:rPr>
                <w:noProof/>
                <w:webHidden/>
              </w:rPr>
              <w:fldChar w:fldCharType="end"/>
            </w:r>
          </w:hyperlink>
        </w:p>
        <w:p w:rsidR="002E0F8B" w:rsidRDefault="002E0F8B" w14:paraId="263A0781" w14:textId="5DD4B65C">
          <w:pPr>
            <w:pStyle w:val="TOC3"/>
            <w:tabs>
              <w:tab w:val="left" w:pos="1000"/>
              <w:tab w:val="right" w:leader="dot" w:pos="8188"/>
            </w:tabs>
            <w:rPr>
              <w:rFonts w:asciiTheme="minorHAnsi" w:hAnsiTheme="minorHAnsi" w:eastAsiaTheme="minorEastAsia" w:cstheme="minorBidi"/>
              <w:noProof/>
              <w:sz w:val="22"/>
              <w:szCs w:val="22"/>
            </w:rPr>
          </w:pPr>
          <w:hyperlink w:history="1" w:anchor="_Toc101468286">
            <w:r w:rsidRPr="0026266B">
              <w:rPr>
                <w:rStyle w:val="Hyperlink"/>
                <w:noProof/>
              </w:rPr>
              <w:t>1.2.2</w:t>
            </w:r>
            <w:r>
              <w:rPr>
                <w:rFonts w:asciiTheme="minorHAnsi" w:hAnsiTheme="minorHAnsi" w:eastAsiaTheme="minorEastAsia" w:cstheme="minorBidi"/>
                <w:noProof/>
                <w:sz w:val="22"/>
                <w:szCs w:val="22"/>
              </w:rPr>
              <w:tab/>
            </w:r>
            <w:r w:rsidRPr="0026266B">
              <w:rPr>
                <w:rStyle w:val="Hyperlink"/>
                <w:noProof/>
              </w:rPr>
              <w:t>Cloud-based alternatives</w:t>
            </w:r>
            <w:r>
              <w:rPr>
                <w:noProof/>
                <w:webHidden/>
              </w:rPr>
              <w:tab/>
            </w:r>
            <w:r>
              <w:rPr>
                <w:noProof/>
                <w:webHidden/>
              </w:rPr>
              <w:fldChar w:fldCharType="begin"/>
            </w:r>
            <w:r>
              <w:rPr>
                <w:noProof/>
                <w:webHidden/>
              </w:rPr>
              <w:instrText xml:space="preserve"> PAGEREF _Toc101468286 \h </w:instrText>
            </w:r>
            <w:r>
              <w:rPr>
                <w:noProof/>
                <w:webHidden/>
              </w:rPr>
            </w:r>
            <w:r>
              <w:rPr>
                <w:noProof/>
                <w:webHidden/>
              </w:rPr>
              <w:fldChar w:fldCharType="separate"/>
            </w:r>
            <w:r w:rsidR="00A5174E">
              <w:rPr>
                <w:noProof/>
                <w:webHidden/>
              </w:rPr>
              <w:t>26</w:t>
            </w:r>
            <w:r>
              <w:rPr>
                <w:noProof/>
                <w:webHidden/>
              </w:rPr>
              <w:fldChar w:fldCharType="end"/>
            </w:r>
          </w:hyperlink>
        </w:p>
        <w:p w:rsidR="002E0F8B" w:rsidRDefault="002E0F8B" w14:paraId="1B3E9D3B" w14:textId="699BCA65">
          <w:pPr>
            <w:pStyle w:val="TOC1"/>
            <w:rPr>
              <w:rFonts w:asciiTheme="minorHAnsi" w:hAnsiTheme="minorHAnsi" w:eastAsiaTheme="minorEastAsia" w:cstheme="minorBidi"/>
              <w:b w:val="0"/>
              <w:bCs w:val="0"/>
              <w:caps w:val="0"/>
              <w:noProof/>
              <w:sz w:val="22"/>
              <w:szCs w:val="22"/>
            </w:rPr>
          </w:pPr>
          <w:hyperlink w:history="1" w:anchor="_Toc101468287">
            <w:r w:rsidRPr="0026266B">
              <w:rPr>
                <w:rStyle w:val="Hyperlink"/>
                <w:noProof/>
              </w:rPr>
              <w:t>CHAPTER 2</w:t>
            </w:r>
            <w:r>
              <w:rPr>
                <w:noProof/>
                <w:webHidden/>
              </w:rPr>
              <w:tab/>
            </w:r>
            <w:r>
              <w:rPr>
                <w:noProof/>
                <w:webHidden/>
              </w:rPr>
              <w:fldChar w:fldCharType="begin"/>
            </w:r>
            <w:r>
              <w:rPr>
                <w:noProof/>
                <w:webHidden/>
              </w:rPr>
              <w:instrText xml:space="preserve"> PAGEREF _Toc101468287 \h </w:instrText>
            </w:r>
            <w:r>
              <w:rPr>
                <w:noProof/>
                <w:webHidden/>
              </w:rPr>
            </w:r>
            <w:r>
              <w:rPr>
                <w:noProof/>
                <w:webHidden/>
              </w:rPr>
              <w:fldChar w:fldCharType="separate"/>
            </w:r>
            <w:r w:rsidR="00A5174E">
              <w:rPr>
                <w:noProof/>
                <w:webHidden/>
              </w:rPr>
              <w:t>27</w:t>
            </w:r>
            <w:r>
              <w:rPr>
                <w:noProof/>
                <w:webHidden/>
              </w:rPr>
              <w:fldChar w:fldCharType="end"/>
            </w:r>
          </w:hyperlink>
        </w:p>
        <w:p w:rsidR="002E0F8B" w:rsidRDefault="002E0F8B" w14:paraId="4C22B135" w14:textId="4609C0D2">
          <w:pPr>
            <w:pStyle w:val="TOC1"/>
            <w:rPr>
              <w:rFonts w:asciiTheme="minorHAnsi" w:hAnsiTheme="minorHAnsi" w:eastAsiaTheme="minorEastAsia" w:cstheme="minorBidi"/>
              <w:b w:val="0"/>
              <w:bCs w:val="0"/>
              <w:caps w:val="0"/>
              <w:noProof/>
              <w:sz w:val="22"/>
              <w:szCs w:val="22"/>
            </w:rPr>
          </w:pPr>
          <w:hyperlink w:history="1" w:anchor="_Toc101468288">
            <w:r w:rsidRPr="0026266B">
              <w:rPr>
                <w:rStyle w:val="Hyperlink"/>
                <w:noProof/>
              </w:rPr>
              <w:t>CONTEXT</w:t>
            </w:r>
            <w:r>
              <w:rPr>
                <w:noProof/>
                <w:webHidden/>
              </w:rPr>
              <w:tab/>
            </w:r>
            <w:r>
              <w:rPr>
                <w:noProof/>
                <w:webHidden/>
              </w:rPr>
              <w:fldChar w:fldCharType="begin"/>
            </w:r>
            <w:r>
              <w:rPr>
                <w:noProof/>
                <w:webHidden/>
              </w:rPr>
              <w:instrText xml:space="preserve"> PAGEREF _Toc101468288 \h </w:instrText>
            </w:r>
            <w:r>
              <w:rPr>
                <w:noProof/>
                <w:webHidden/>
              </w:rPr>
            </w:r>
            <w:r>
              <w:rPr>
                <w:noProof/>
                <w:webHidden/>
              </w:rPr>
              <w:fldChar w:fldCharType="separate"/>
            </w:r>
            <w:r w:rsidR="00A5174E">
              <w:rPr>
                <w:noProof/>
                <w:webHidden/>
              </w:rPr>
              <w:t>27</w:t>
            </w:r>
            <w:r>
              <w:rPr>
                <w:noProof/>
                <w:webHidden/>
              </w:rPr>
              <w:fldChar w:fldCharType="end"/>
            </w:r>
          </w:hyperlink>
        </w:p>
        <w:p w:rsidR="002E0F8B" w:rsidRDefault="002E0F8B" w14:paraId="69F510BF" w14:textId="003D9C77">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289">
            <w:r w:rsidRPr="0026266B">
              <w:rPr>
                <w:rStyle w:val="Hyperlink"/>
                <w:noProof/>
              </w:rPr>
              <w:t>2.1</w:t>
            </w:r>
            <w:r>
              <w:rPr>
                <w:rFonts w:asciiTheme="minorHAnsi" w:hAnsiTheme="minorHAnsi" w:eastAsiaTheme="minorEastAsia" w:cstheme="minorBidi"/>
                <w:b w:val="0"/>
                <w:bCs w:val="0"/>
                <w:noProof/>
                <w:sz w:val="22"/>
                <w:szCs w:val="22"/>
              </w:rPr>
              <w:tab/>
            </w:r>
            <w:r w:rsidRPr="0026266B">
              <w:rPr>
                <w:rStyle w:val="Hyperlink"/>
                <w:noProof/>
              </w:rPr>
              <w:t>Jetson Nano</w:t>
            </w:r>
            <w:r>
              <w:rPr>
                <w:noProof/>
                <w:webHidden/>
              </w:rPr>
              <w:tab/>
            </w:r>
            <w:r>
              <w:rPr>
                <w:noProof/>
                <w:webHidden/>
              </w:rPr>
              <w:fldChar w:fldCharType="begin"/>
            </w:r>
            <w:r>
              <w:rPr>
                <w:noProof/>
                <w:webHidden/>
              </w:rPr>
              <w:instrText xml:space="preserve"> PAGEREF _Toc101468289 \h </w:instrText>
            </w:r>
            <w:r>
              <w:rPr>
                <w:noProof/>
                <w:webHidden/>
              </w:rPr>
            </w:r>
            <w:r>
              <w:rPr>
                <w:noProof/>
                <w:webHidden/>
              </w:rPr>
              <w:fldChar w:fldCharType="separate"/>
            </w:r>
            <w:r w:rsidR="00A5174E">
              <w:rPr>
                <w:noProof/>
                <w:webHidden/>
              </w:rPr>
              <w:t>27</w:t>
            </w:r>
            <w:r>
              <w:rPr>
                <w:noProof/>
                <w:webHidden/>
              </w:rPr>
              <w:fldChar w:fldCharType="end"/>
            </w:r>
          </w:hyperlink>
        </w:p>
        <w:p w:rsidR="002E0F8B" w:rsidRDefault="002E0F8B" w14:paraId="79906F10" w14:textId="0C45E917">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290">
            <w:r w:rsidRPr="0026266B">
              <w:rPr>
                <w:rStyle w:val="Hyperlink"/>
                <w:noProof/>
              </w:rPr>
              <w:t>2.2</w:t>
            </w:r>
            <w:r>
              <w:rPr>
                <w:rFonts w:asciiTheme="minorHAnsi" w:hAnsiTheme="minorHAnsi" w:eastAsiaTheme="minorEastAsia" w:cstheme="minorBidi"/>
                <w:b w:val="0"/>
                <w:bCs w:val="0"/>
                <w:noProof/>
                <w:sz w:val="22"/>
                <w:szCs w:val="22"/>
              </w:rPr>
              <w:tab/>
            </w:r>
            <w:r w:rsidRPr="0026266B">
              <w:rPr>
                <w:rStyle w:val="Hyperlink"/>
                <w:noProof/>
              </w:rPr>
              <w:t>Performance figures</w:t>
            </w:r>
            <w:r>
              <w:rPr>
                <w:noProof/>
                <w:webHidden/>
              </w:rPr>
              <w:tab/>
            </w:r>
            <w:r>
              <w:rPr>
                <w:noProof/>
                <w:webHidden/>
              </w:rPr>
              <w:fldChar w:fldCharType="begin"/>
            </w:r>
            <w:r>
              <w:rPr>
                <w:noProof/>
                <w:webHidden/>
              </w:rPr>
              <w:instrText xml:space="preserve"> PAGEREF _Toc101468290 \h </w:instrText>
            </w:r>
            <w:r>
              <w:rPr>
                <w:noProof/>
                <w:webHidden/>
              </w:rPr>
            </w:r>
            <w:r>
              <w:rPr>
                <w:noProof/>
                <w:webHidden/>
              </w:rPr>
              <w:fldChar w:fldCharType="separate"/>
            </w:r>
            <w:r w:rsidR="00A5174E">
              <w:rPr>
                <w:noProof/>
                <w:webHidden/>
              </w:rPr>
              <w:t>29</w:t>
            </w:r>
            <w:r>
              <w:rPr>
                <w:noProof/>
                <w:webHidden/>
              </w:rPr>
              <w:fldChar w:fldCharType="end"/>
            </w:r>
          </w:hyperlink>
        </w:p>
        <w:p w:rsidR="002E0F8B" w:rsidRDefault="002E0F8B" w14:paraId="3501A66F" w14:textId="6AAAF37B">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291">
            <w:r w:rsidRPr="0026266B">
              <w:rPr>
                <w:rStyle w:val="Hyperlink"/>
                <w:noProof/>
              </w:rPr>
              <w:t>2.3</w:t>
            </w:r>
            <w:r>
              <w:rPr>
                <w:rFonts w:asciiTheme="minorHAnsi" w:hAnsiTheme="minorHAnsi" w:eastAsiaTheme="minorEastAsia" w:cstheme="minorBidi"/>
                <w:b w:val="0"/>
                <w:bCs w:val="0"/>
                <w:noProof/>
                <w:sz w:val="22"/>
                <w:szCs w:val="22"/>
              </w:rPr>
              <w:tab/>
            </w:r>
            <w:r w:rsidRPr="0026266B">
              <w:rPr>
                <w:rStyle w:val="Hyperlink"/>
                <w:noProof/>
              </w:rPr>
              <w:t>YOLO</w:t>
            </w:r>
            <w:r>
              <w:rPr>
                <w:noProof/>
                <w:webHidden/>
              </w:rPr>
              <w:tab/>
            </w:r>
            <w:r>
              <w:rPr>
                <w:noProof/>
                <w:webHidden/>
              </w:rPr>
              <w:fldChar w:fldCharType="begin"/>
            </w:r>
            <w:r>
              <w:rPr>
                <w:noProof/>
                <w:webHidden/>
              </w:rPr>
              <w:instrText xml:space="preserve"> PAGEREF _Toc101468291 \h </w:instrText>
            </w:r>
            <w:r>
              <w:rPr>
                <w:noProof/>
                <w:webHidden/>
              </w:rPr>
            </w:r>
            <w:r>
              <w:rPr>
                <w:noProof/>
                <w:webHidden/>
              </w:rPr>
              <w:fldChar w:fldCharType="separate"/>
            </w:r>
            <w:r w:rsidR="00A5174E">
              <w:rPr>
                <w:noProof/>
                <w:webHidden/>
              </w:rPr>
              <w:t>32</w:t>
            </w:r>
            <w:r>
              <w:rPr>
                <w:noProof/>
                <w:webHidden/>
              </w:rPr>
              <w:fldChar w:fldCharType="end"/>
            </w:r>
          </w:hyperlink>
        </w:p>
        <w:p w:rsidR="002E0F8B" w:rsidRDefault="002E0F8B" w14:paraId="1B5AC046" w14:textId="625419B9">
          <w:pPr>
            <w:pStyle w:val="TOC3"/>
            <w:tabs>
              <w:tab w:val="left" w:pos="1000"/>
              <w:tab w:val="right" w:leader="dot" w:pos="8188"/>
            </w:tabs>
            <w:rPr>
              <w:rFonts w:asciiTheme="minorHAnsi" w:hAnsiTheme="minorHAnsi" w:eastAsiaTheme="minorEastAsia" w:cstheme="minorBidi"/>
              <w:noProof/>
              <w:sz w:val="22"/>
              <w:szCs w:val="22"/>
            </w:rPr>
          </w:pPr>
          <w:hyperlink w:history="1" w:anchor="_Toc101468292">
            <w:r w:rsidRPr="0026266B">
              <w:rPr>
                <w:rStyle w:val="Hyperlink"/>
                <w:noProof/>
              </w:rPr>
              <w:t>2.3.1</w:t>
            </w:r>
            <w:r>
              <w:rPr>
                <w:rFonts w:asciiTheme="minorHAnsi" w:hAnsiTheme="minorHAnsi" w:eastAsiaTheme="minorEastAsia" w:cstheme="minorBidi"/>
                <w:noProof/>
                <w:sz w:val="22"/>
                <w:szCs w:val="22"/>
              </w:rPr>
              <w:tab/>
            </w:r>
            <w:r w:rsidRPr="0026266B">
              <w:rPr>
                <w:rStyle w:val="Hyperlink"/>
                <w:noProof/>
              </w:rPr>
              <w:t>Performance and accuracy</w:t>
            </w:r>
            <w:r>
              <w:rPr>
                <w:noProof/>
                <w:webHidden/>
              </w:rPr>
              <w:tab/>
            </w:r>
            <w:r>
              <w:rPr>
                <w:noProof/>
                <w:webHidden/>
              </w:rPr>
              <w:fldChar w:fldCharType="begin"/>
            </w:r>
            <w:r>
              <w:rPr>
                <w:noProof/>
                <w:webHidden/>
              </w:rPr>
              <w:instrText xml:space="preserve"> PAGEREF _Toc101468292 \h </w:instrText>
            </w:r>
            <w:r>
              <w:rPr>
                <w:noProof/>
                <w:webHidden/>
              </w:rPr>
            </w:r>
            <w:r>
              <w:rPr>
                <w:noProof/>
                <w:webHidden/>
              </w:rPr>
              <w:fldChar w:fldCharType="separate"/>
            </w:r>
            <w:r w:rsidR="00A5174E">
              <w:rPr>
                <w:noProof/>
                <w:webHidden/>
              </w:rPr>
              <w:t>33</w:t>
            </w:r>
            <w:r>
              <w:rPr>
                <w:noProof/>
                <w:webHidden/>
              </w:rPr>
              <w:fldChar w:fldCharType="end"/>
            </w:r>
          </w:hyperlink>
        </w:p>
        <w:p w:rsidR="002E0F8B" w:rsidRDefault="002E0F8B" w14:paraId="038F1001" w14:textId="70E3DCFA">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293">
            <w:r w:rsidRPr="0026266B">
              <w:rPr>
                <w:rStyle w:val="Hyperlink"/>
                <w:noProof/>
              </w:rPr>
              <w:t>2.4</w:t>
            </w:r>
            <w:r>
              <w:rPr>
                <w:rFonts w:asciiTheme="minorHAnsi" w:hAnsiTheme="minorHAnsi" w:eastAsiaTheme="minorEastAsia" w:cstheme="minorBidi"/>
                <w:b w:val="0"/>
                <w:bCs w:val="0"/>
                <w:noProof/>
                <w:sz w:val="22"/>
                <w:szCs w:val="22"/>
              </w:rPr>
              <w:tab/>
            </w:r>
            <w:r w:rsidRPr="0026266B">
              <w:rPr>
                <w:rStyle w:val="Hyperlink"/>
                <w:noProof/>
              </w:rPr>
              <w:t>LynSyn Lite</w:t>
            </w:r>
            <w:r>
              <w:rPr>
                <w:noProof/>
                <w:webHidden/>
              </w:rPr>
              <w:tab/>
            </w:r>
            <w:r>
              <w:rPr>
                <w:noProof/>
                <w:webHidden/>
              </w:rPr>
              <w:fldChar w:fldCharType="begin"/>
            </w:r>
            <w:r>
              <w:rPr>
                <w:noProof/>
                <w:webHidden/>
              </w:rPr>
              <w:instrText xml:space="preserve"> PAGEREF _Toc101468293 \h </w:instrText>
            </w:r>
            <w:r>
              <w:rPr>
                <w:noProof/>
                <w:webHidden/>
              </w:rPr>
            </w:r>
            <w:r>
              <w:rPr>
                <w:noProof/>
                <w:webHidden/>
              </w:rPr>
              <w:fldChar w:fldCharType="separate"/>
            </w:r>
            <w:r w:rsidR="00A5174E">
              <w:rPr>
                <w:noProof/>
                <w:webHidden/>
              </w:rPr>
              <w:t>35</w:t>
            </w:r>
            <w:r>
              <w:rPr>
                <w:noProof/>
                <w:webHidden/>
              </w:rPr>
              <w:fldChar w:fldCharType="end"/>
            </w:r>
          </w:hyperlink>
        </w:p>
        <w:p w:rsidR="002E0F8B" w:rsidRDefault="002E0F8B" w14:paraId="2265B049" w14:textId="7752D21A">
          <w:pPr>
            <w:pStyle w:val="TOC3"/>
            <w:tabs>
              <w:tab w:val="left" w:pos="1000"/>
              <w:tab w:val="right" w:leader="dot" w:pos="8188"/>
            </w:tabs>
            <w:rPr>
              <w:rFonts w:asciiTheme="minorHAnsi" w:hAnsiTheme="minorHAnsi" w:eastAsiaTheme="minorEastAsia" w:cstheme="minorBidi"/>
              <w:noProof/>
              <w:sz w:val="22"/>
              <w:szCs w:val="22"/>
            </w:rPr>
          </w:pPr>
          <w:hyperlink w:history="1" w:anchor="_Toc101468294">
            <w:r w:rsidRPr="0026266B">
              <w:rPr>
                <w:rStyle w:val="Hyperlink"/>
                <w:noProof/>
              </w:rPr>
              <w:t>2.4.1</w:t>
            </w:r>
            <w:r>
              <w:rPr>
                <w:rFonts w:asciiTheme="minorHAnsi" w:hAnsiTheme="minorHAnsi" w:eastAsiaTheme="minorEastAsia" w:cstheme="minorBidi"/>
                <w:noProof/>
                <w:sz w:val="22"/>
                <w:szCs w:val="22"/>
              </w:rPr>
              <w:tab/>
            </w:r>
            <w:r w:rsidRPr="0026266B">
              <w:rPr>
                <w:rStyle w:val="Hyperlink"/>
                <w:noProof/>
              </w:rPr>
              <w:t>LynSyn Tool Modification</w:t>
            </w:r>
            <w:r>
              <w:rPr>
                <w:noProof/>
                <w:webHidden/>
              </w:rPr>
              <w:tab/>
            </w:r>
            <w:r>
              <w:rPr>
                <w:noProof/>
                <w:webHidden/>
              </w:rPr>
              <w:fldChar w:fldCharType="begin"/>
            </w:r>
            <w:r>
              <w:rPr>
                <w:noProof/>
                <w:webHidden/>
              </w:rPr>
              <w:instrText xml:space="preserve"> PAGEREF _Toc101468294 \h </w:instrText>
            </w:r>
            <w:r>
              <w:rPr>
                <w:noProof/>
                <w:webHidden/>
              </w:rPr>
            </w:r>
            <w:r>
              <w:rPr>
                <w:noProof/>
                <w:webHidden/>
              </w:rPr>
              <w:fldChar w:fldCharType="separate"/>
            </w:r>
            <w:r w:rsidR="00A5174E">
              <w:rPr>
                <w:noProof/>
                <w:webHidden/>
              </w:rPr>
              <w:t>37</w:t>
            </w:r>
            <w:r>
              <w:rPr>
                <w:noProof/>
                <w:webHidden/>
              </w:rPr>
              <w:fldChar w:fldCharType="end"/>
            </w:r>
          </w:hyperlink>
        </w:p>
        <w:p w:rsidR="002E0F8B" w:rsidRDefault="002E0F8B" w14:paraId="3228A3A8" w14:textId="71D6ED66">
          <w:pPr>
            <w:pStyle w:val="TOC1"/>
            <w:rPr>
              <w:rFonts w:asciiTheme="minorHAnsi" w:hAnsiTheme="minorHAnsi" w:eastAsiaTheme="minorEastAsia" w:cstheme="minorBidi"/>
              <w:b w:val="0"/>
              <w:bCs w:val="0"/>
              <w:caps w:val="0"/>
              <w:noProof/>
              <w:sz w:val="22"/>
              <w:szCs w:val="22"/>
            </w:rPr>
          </w:pPr>
          <w:hyperlink w:history="1" w:anchor="_Toc101468295">
            <w:r w:rsidRPr="0026266B">
              <w:rPr>
                <w:rStyle w:val="Hyperlink"/>
                <w:noProof/>
              </w:rPr>
              <w:t>CHAPTER 3</w:t>
            </w:r>
            <w:r>
              <w:rPr>
                <w:noProof/>
                <w:webHidden/>
              </w:rPr>
              <w:tab/>
            </w:r>
            <w:r>
              <w:rPr>
                <w:noProof/>
                <w:webHidden/>
              </w:rPr>
              <w:fldChar w:fldCharType="begin"/>
            </w:r>
            <w:r>
              <w:rPr>
                <w:noProof/>
                <w:webHidden/>
              </w:rPr>
              <w:instrText xml:space="preserve"> PAGEREF _Toc101468295 \h </w:instrText>
            </w:r>
            <w:r>
              <w:rPr>
                <w:noProof/>
                <w:webHidden/>
              </w:rPr>
            </w:r>
            <w:r>
              <w:rPr>
                <w:noProof/>
                <w:webHidden/>
              </w:rPr>
              <w:fldChar w:fldCharType="separate"/>
            </w:r>
            <w:r w:rsidR="00A5174E">
              <w:rPr>
                <w:noProof/>
                <w:webHidden/>
              </w:rPr>
              <w:t>39</w:t>
            </w:r>
            <w:r>
              <w:rPr>
                <w:noProof/>
                <w:webHidden/>
              </w:rPr>
              <w:fldChar w:fldCharType="end"/>
            </w:r>
          </w:hyperlink>
        </w:p>
        <w:p w:rsidR="002E0F8B" w:rsidRDefault="002E0F8B" w14:paraId="5C1B3447" w14:textId="071D84A0">
          <w:pPr>
            <w:pStyle w:val="TOC1"/>
            <w:rPr>
              <w:rFonts w:asciiTheme="minorHAnsi" w:hAnsiTheme="minorHAnsi" w:eastAsiaTheme="minorEastAsia" w:cstheme="minorBidi"/>
              <w:b w:val="0"/>
              <w:bCs w:val="0"/>
              <w:caps w:val="0"/>
              <w:noProof/>
              <w:sz w:val="22"/>
              <w:szCs w:val="22"/>
            </w:rPr>
          </w:pPr>
          <w:hyperlink w:history="1" w:anchor="_Toc101468296">
            <w:r w:rsidRPr="0026266B">
              <w:rPr>
                <w:rStyle w:val="Hyperlink"/>
                <w:noProof/>
              </w:rPr>
              <w:t>New Ideas</w:t>
            </w:r>
            <w:r>
              <w:rPr>
                <w:noProof/>
                <w:webHidden/>
              </w:rPr>
              <w:tab/>
            </w:r>
            <w:r>
              <w:rPr>
                <w:noProof/>
                <w:webHidden/>
              </w:rPr>
              <w:fldChar w:fldCharType="begin"/>
            </w:r>
            <w:r>
              <w:rPr>
                <w:noProof/>
                <w:webHidden/>
              </w:rPr>
              <w:instrText xml:space="preserve"> PAGEREF _Toc101468296 \h </w:instrText>
            </w:r>
            <w:r>
              <w:rPr>
                <w:noProof/>
                <w:webHidden/>
              </w:rPr>
            </w:r>
            <w:r>
              <w:rPr>
                <w:noProof/>
                <w:webHidden/>
              </w:rPr>
              <w:fldChar w:fldCharType="separate"/>
            </w:r>
            <w:r w:rsidR="00A5174E">
              <w:rPr>
                <w:noProof/>
                <w:webHidden/>
              </w:rPr>
              <w:t>39</w:t>
            </w:r>
            <w:r>
              <w:rPr>
                <w:noProof/>
                <w:webHidden/>
              </w:rPr>
              <w:fldChar w:fldCharType="end"/>
            </w:r>
          </w:hyperlink>
        </w:p>
        <w:p w:rsidR="002E0F8B" w:rsidRDefault="002E0F8B" w14:paraId="1AB1763D" w14:textId="43BD1A06">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297">
            <w:r w:rsidRPr="0026266B">
              <w:rPr>
                <w:rStyle w:val="Hyperlink"/>
                <w:noProof/>
              </w:rPr>
              <w:t>3.1</w:t>
            </w:r>
            <w:r>
              <w:rPr>
                <w:rFonts w:asciiTheme="minorHAnsi" w:hAnsiTheme="minorHAnsi" w:eastAsiaTheme="minorEastAsia" w:cstheme="minorBidi"/>
                <w:b w:val="0"/>
                <w:bCs w:val="0"/>
                <w:noProof/>
                <w:sz w:val="22"/>
                <w:szCs w:val="22"/>
              </w:rPr>
              <w:tab/>
            </w:r>
            <w:r w:rsidRPr="0026266B">
              <w:rPr>
                <w:rStyle w:val="Hyperlink"/>
                <w:noProof/>
              </w:rPr>
              <w:t>New Benchmark Approach</w:t>
            </w:r>
            <w:r>
              <w:rPr>
                <w:noProof/>
                <w:webHidden/>
              </w:rPr>
              <w:tab/>
            </w:r>
            <w:r>
              <w:rPr>
                <w:noProof/>
                <w:webHidden/>
              </w:rPr>
              <w:fldChar w:fldCharType="begin"/>
            </w:r>
            <w:r>
              <w:rPr>
                <w:noProof/>
                <w:webHidden/>
              </w:rPr>
              <w:instrText xml:space="preserve"> PAGEREF _Toc101468297 \h </w:instrText>
            </w:r>
            <w:r>
              <w:rPr>
                <w:noProof/>
                <w:webHidden/>
              </w:rPr>
            </w:r>
            <w:r>
              <w:rPr>
                <w:noProof/>
                <w:webHidden/>
              </w:rPr>
              <w:fldChar w:fldCharType="separate"/>
            </w:r>
            <w:r w:rsidR="00A5174E">
              <w:rPr>
                <w:noProof/>
                <w:webHidden/>
              </w:rPr>
              <w:t>39</w:t>
            </w:r>
            <w:r>
              <w:rPr>
                <w:noProof/>
                <w:webHidden/>
              </w:rPr>
              <w:fldChar w:fldCharType="end"/>
            </w:r>
          </w:hyperlink>
        </w:p>
        <w:p w:rsidR="002E0F8B" w:rsidRDefault="002E0F8B" w14:paraId="2511D1F6" w14:textId="2DB2FEE9">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298">
            <w:r w:rsidRPr="0026266B">
              <w:rPr>
                <w:rStyle w:val="Hyperlink"/>
                <w:noProof/>
              </w:rPr>
              <w:t>3.2</w:t>
            </w:r>
            <w:r>
              <w:rPr>
                <w:rFonts w:asciiTheme="minorHAnsi" w:hAnsiTheme="minorHAnsi" w:eastAsiaTheme="minorEastAsia" w:cstheme="minorBidi"/>
                <w:b w:val="0"/>
                <w:bCs w:val="0"/>
                <w:noProof/>
                <w:sz w:val="22"/>
                <w:szCs w:val="22"/>
              </w:rPr>
              <w:tab/>
            </w:r>
            <w:r w:rsidRPr="0026266B">
              <w:rPr>
                <w:rStyle w:val="Hyperlink"/>
                <w:noProof/>
              </w:rPr>
              <w:t>New Performance Findings</w:t>
            </w:r>
            <w:r>
              <w:rPr>
                <w:noProof/>
                <w:webHidden/>
              </w:rPr>
              <w:tab/>
            </w:r>
            <w:r>
              <w:rPr>
                <w:noProof/>
                <w:webHidden/>
              </w:rPr>
              <w:fldChar w:fldCharType="begin"/>
            </w:r>
            <w:r>
              <w:rPr>
                <w:noProof/>
                <w:webHidden/>
              </w:rPr>
              <w:instrText xml:space="preserve"> PAGEREF _Toc101468298 \h </w:instrText>
            </w:r>
            <w:r>
              <w:rPr>
                <w:noProof/>
                <w:webHidden/>
              </w:rPr>
            </w:r>
            <w:r>
              <w:rPr>
                <w:noProof/>
                <w:webHidden/>
              </w:rPr>
              <w:fldChar w:fldCharType="separate"/>
            </w:r>
            <w:r w:rsidR="00A5174E">
              <w:rPr>
                <w:noProof/>
                <w:webHidden/>
              </w:rPr>
              <w:t>40</w:t>
            </w:r>
            <w:r>
              <w:rPr>
                <w:noProof/>
                <w:webHidden/>
              </w:rPr>
              <w:fldChar w:fldCharType="end"/>
            </w:r>
          </w:hyperlink>
        </w:p>
        <w:p w:rsidR="002E0F8B" w:rsidRDefault="002E0F8B" w14:paraId="37B08F01" w14:textId="174E5A83">
          <w:pPr>
            <w:pStyle w:val="TOC1"/>
            <w:rPr>
              <w:rFonts w:asciiTheme="minorHAnsi" w:hAnsiTheme="minorHAnsi" w:eastAsiaTheme="minorEastAsia" w:cstheme="minorBidi"/>
              <w:b w:val="0"/>
              <w:bCs w:val="0"/>
              <w:caps w:val="0"/>
              <w:noProof/>
              <w:sz w:val="22"/>
              <w:szCs w:val="22"/>
            </w:rPr>
          </w:pPr>
          <w:hyperlink w:history="1" w:anchor="_Toc101468299">
            <w:r w:rsidRPr="0026266B">
              <w:rPr>
                <w:rStyle w:val="Hyperlink"/>
                <w:noProof/>
              </w:rPr>
              <w:t>CHAPTER 4</w:t>
            </w:r>
            <w:r>
              <w:rPr>
                <w:noProof/>
                <w:webHidden/>
              </w:rPr>
              <w:tab/>
            </w:r>
            <w:r>
              <w:rPr>
                <w:noProof/>
                <w:webHidden/>
              </w:rPr>
              <w:fldChar w:fldCharType="begin"/>
            </w:r>
            <w:r>
              <w:rPr>
                <w:noProof/>
                <w:webHidden/>
              </w:rPr>
              <w:instrText xml:space="preserve"> PAGEREF _Toc101468299 \h </w:instrText>
            </w:r>
            <w:r>
              <w:rPr>
                <w:noProof/>
                <w:webHidden/>
              </w:rPr>
            </w:r>
            <w:r>
              <w:rPr>
                <w:noProof/>
                <w:webHidden/>
              </w:rPr>
              <w:fldChar w:fldCharType="separate"/>
            </w:r>
            <w:r w:rsidR="00A5174E">
              <w:rPr>
                <w:noProof/>
                <w:webHidden/>
              </w:rPr>
              <w:t>41</w:t>
            </w:r>
            <w:r>
              <w:rPr>
                <w:noProof/>
                <w:webHidden/>
              </w:rPr>
              <w:fldChar w:fldCharType="end"/>
            </w:r>
          </w:hyperlink>
        </w:p>
        <w:p w:rsidR="002E0F8B" w:rsidRDefault="002E0F8B" w14:paraId="0B6ADB87" w14:textId="0F5FB1F6">
          <w:pPr>
            <w:pStyle w:val="TOC1"/>
            <w:rPr>
              <w:rFonts w:asciiTheme="minorHAnsi" w:hAnsiTheme="minorHAnsi" w:eastAsiaTheme="minorEastAsia" w:cstheme="minorBidi"/>
              <w:b w:val="0"/>
              <w:bCs w:val="0"/>
              <w:caps w:val="0"/>
              <w:noProof/>
              <w:sz w:val="22"/>
              <w:szCs w:val="22"/>
            </w:rPr>
          </w:pPr>
          <w:hyperlink w:history="1" w:anchor="_Toc101468300">
            <w:r w:rsidRPr="0026266B">
              <w:rPr>
                <w:rStyle w:val="Hyperlink"/>
                <w:noProof/>
              </w:rPr>
              <w:t>INVESTIGATION</w:t>
            </w:r>
            <w:r>
              <w:rPr>
                <w:noProof/>
                <w:webHidden/>
              </w:rPr>
              <w:tab/>
            </w:r>
            <w:r>
              <w:rPr>
                <w:noProof/>
                <w:webHidden/>
              </w:rPr>
              <w:fldChar w:fldCharType="begin"/>
            </w:r>
            <w:r>
              <w:rPr>
                <w:noProof/>
                <w:webHidden/>
              </w:rPr>
              <w:instrText xml:space="preserve"> PAGEREF _Toc101468300 \h </w:instrText>
            </w:r>
            <w:r>
              <w:rPr>
                <w:noProof/>
                <w:webHidden/>
              </w:rPr>
            </w:r>
            <w:r>
              <w:rPr>
                <w:noProof/>
                <w:webHidden/>
              </w:rPr>
              <w:fldChar w:fldCharType="separate"/>
            </w:r>
            <w:r w:rsidR="00A5174E">
              <w:rPr>
                <w:noProof/>
                <w:webHidden/>
              </w:rPr>
              <w:t>41</w:t>
            </w:r>
            <w:r>
              <w:rPr>
                <w:noProof/>
                <w:webHidden/>
              </w:rPr>
              <w:fldChar w:fldCharType="end"/>
            </w:r>
          </w:hyperlink>
        </w:p>
        <w:p w:rsidR="002E0F8B" w:rsidRDefault="002E0F8B" w14:paraId="1D748C6F" w14:textId="1E381AD3">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301">
            <w:r w:rsidRPr="0026266B">
              <w:rPr>
                <w:rStyle w:val="Hyperlink"/>
                <w:noProof/>
              </w:rPr>
              <w:t>4.1</w:t>
            </w:r>
            <w:r>
              <w:rPr>
                <w:rFonts w:asciiTheme="minorHAnsi" w:hAnsiTheme="minorHAnsi" w:eastAsiaTheme="minorEastAsia" w:cstheme="minorBidi"/>
                <w:b w:val="0"/>
                <w:bCs w:val="0"/>
                <w:noProof/>
                <w:sz w:val="22"/>
                <w:szCs w:val="22"/>
              </w:rPr>
              <w:tab/>
            </w:r>
            <w:r w:rsidRPr="0026266B">
              <w:rPr>
                <w:rStyle w:val="Hyperlink"/>
                <w:noProof/>
              </w:rPr>
              <w:t>Project Planning – Project Tune Down</w:t>
            </w:r>
            <w:r>
              <w:rPr>
                <w:noProof/>
                <w:webHidden/>
              </w:rPr>
              <w:tab/>
            </w:r>
            <w:r>
              <w:rPr>
                <w:noProof/>
                <w:webHidden/>
              </w:rPr>
              <w:fldChar w:fldCharType="begin"/>
            </w:r>
            <w:r>
              <w:rPr>
                <w:noProof/>
                <w:webHidden/>
              </w:rPr>
              <w:instrText xml:space="preserve"> PAGEREF _Toc101468301 \h </w:instrText>
            </w:r>
            <w:r>
              <w:rPr>
                <w:noProof/>
                <w:webHidden/>
              </w:rPr>
            </w:r>
            <w:r>
              <w:rPr>
                <w:noProof/>
                <w:webHidden/>
              </w:rPr>
              <w:fldChar w:fldCharType="separate"/>
            </w:r>
            <w:r w:rsidR="00A5174E">
              <w:rPr>
                <w:noProof/>
                <w:webHidden/>
              </w:rPr>
              <w:t>41</w:t>
            </w:r>
            <w:r>
              <w:rPr>
                <w:noProof/>
                <w:webHidden/>
              </w:rPr>
              <w:fldChar w:fldCharType="end"/>
            </w:r>
          </w:hyperlink>
        </w:p>
        <w:p w:rsidR="002E0F8B" w:rsidRDefault="002E0F8B" w14:paraId="1B3C2F41" w14:textId="1BCC3E2F">
          <w:pPr>
            <w:pStyle w:val="TOC3"/>
            <w:tabs>
              <w:tab w:val="left" w:pos="1000"/>
              <w:tab w:val="right" w:leader="dot" w:pos="8188"/>
            </w:tabs>
            <w:rPr>
              <w:rFonts w:asciiTheme="minorHAnsi" w:hAnsiTheme="minorHAnsi" w:eastAsiaTheme="minorEastAsia" w:cstheme="minorBidi"/>
              <w:noProof/>
              <w:sz w:val="22"/>
              <w:szCs w:val="22"/>
            </w:rPr>
          </w:pPr>
          <w:hyperlink w:history="1" w:anchor="_Toc101468302">
            <w:r w:rsidRPr="0026266B">
              <w:rPr>
                <w:rStyle w:val="Hyperlink"/>
                <w:noProof/>
              </w:rPr>
              <w:t>4.1.1</w:t>
            </w:r>
            <w:r>
              <w:rPr>
                <w:rFonts w:asciiTheme="minorHAnsi" w:hAnsiTheme="minorHAnsi" w:eastAsiaTheme="minorEastAsia" w:cstheme="minorBidi"/>
                <w:noProof/>
                <w:sz w:val="22"/>
                <w:szCs w:val="22"/>
              </w:rPr>
              <w:tab/>
            </w:r>
            <w:r w:rsidRPr="0026266B">
              <w:rPr>
                <w:rStyle w:val="Hyperlink"/>
                <w:noProof/>
              </w:rPr>
              <w:t>Initial project plan</w:t>
            </w:r>
            <w:r>
              <w:rPr>
                <w:noProof/>
                <w:webHidden/>
              </w:rPr>
              <w:tab/>
            </w:r>
            <w:r>
              <w:rPr>
                <w:noProof/>
                <w:webHidden/>
              </w:rPr>
              <w:fldChar w:fldCharType="begin"/>
            </w:r>
            <w:r>
              <w:rPr>
                <w:noProof/>
                <w:webHidden/>
              </w:rPr>
              <w:instrText xml:space="preserve"> PAGEREF _Toc101468302 \h </w:instrText>
            </w:r>
            <w:r>
              <w:rPr>
                <w:noProof/>
                <w:webHidden/>
              </w:rPr>
            </w:r>
            <w:r>
              <w:rPr>
                <w:noProof/>
                <w:webHidden/>
              </w:rPr>
              <w:fldChar w:fldCharType="separate"/>
            </w:r>
            <w:r w:rsidR="00A5174E">
              <w:rPr>
                <w:noProof/>
                <w:webHidden/>
              </w:rPr>
              <w:t>42</w:t>
            </w:r>
            <w:r>
              <w:rPr>
                <w:noProof/>
                <w:webHidden/>
              </w:rPr>
              <w:fldChar w:fldCharType="end"/>
            </w:r>
          </w:hyperlink>
        </w:p>
        <w:p w:rsidR="002E0F8B" w:rsidRDefault="002E0F8B" w14:paraId="6EED9B8A" w14:textId="43649031">
          <w:pPr>
            <w:pStyle w:val="TOC3"/>
            <w:tabs>
              <w:tab w:val="left" w:pos="1000"/>
              <w:tab w:val="right" w:leader="dot" w:pos="8188"/>
            </w:tabs>
            <w:rPr>
              <w:rFonts w:asciiTheme="minorHAnsi" w:hAnsiTheme="minorHAnsi" w:eastAsiaTheme="minorEastAsia" w:cstheme="minorBidi"/>
              <w:noProof/>
              <w:sz w:val="22"/>
              <w:szCs w:val="22"/>
            </w:rPr>
          </w:pPr>
          <w:hyperlink w:history="1" w:anchor="_Toc101468303">
            <w:r w:rsidRPr="0026266B">
              <w:rPr>
                <w:rStyle w:val="Hyperlink"/>
                <w:noProof/>
              </w:rPr>
              <w:t>4.1.2</w:t>
            </w:r>
            <w:r>
              <w:rPr>
                <w:rFonts w:asciiTheme="minorHAnsi" w:hAnsiTheme="minorHAnsi" w:eastAsiaTheme="minorEastAsia" w:cstheme="minorBidi"/>
                <w:noProof/>
                <w:sz w:val="22"/>
                <w:szCs w:val="22"/>
              </w:rPr>
              <w:tab/>
            </w:r>
            <w:r w:rsidRPr="0026266B">
              <w:rPr>
                <w:rStyle w:val="Hyperlink"/>
                <w:noProof/>
              </w:rPr>
              <w:t>Risk assessment</w:t>
            </w:r>
            <w:r>
              <w:rPr>
                <w:noProof/>
                <w:webHidden/>
              </w:rPr>
              <w:tab/>
            </w:r>
            <w:r>
              <w:rPr>
                <w:noProof/>
                <w:webHidden/>
              </w:rPr>
              <w:fldChar w:fldCharType="begin"/>
            </w:r>
            <w:r>
              <w:rPr>
                <w:noProof/>
                <w:webHidden/>
              </w:rPr>
              <w:instrText xml:space="preserve"> PAGEREF _Toc101468303 \h </w:instrText>
            </w:r>
            <w:r>
              <w:rPr>
                <w:noProof/>
                <w:webHidden/>
              </w:rPr>
            </w:r>
            <w:r>
              <w:rPr>
                <w:noProof/>
                <w:webHidden/>
              </w:rPr>
              <w:fldChar w:fldCharType="separate"/>
            </w:r>
            <w:r w:rsidR="00A5174E">
              <w:rPr>
                <w:noProof/>
                <w:webHidden/>
              </w:rPr>
              <w:t>43</w:t>
            </w:r>
            <w:r>
              <w:rPr>
                <w:noProof/>
                <w:webHidden/>
              </w:rPr>
              <w:fldChar w:fldCharType="end"/>
            </w:r>
          </w:hyperlink>
        </w:p>
        <w:p w:rsidR="002E0F8B" w:rsidRDefault="002E0F8B" w14:paraId="2C74EF8D" w14:textId="066E4021">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304">
            <w:r w:rsidRPr="0026266B">
              <w:rPr>
                <w:rStyle w:val="Hyperlink"/>
                <w:noProof/>
              </w:rPr>
              <w:t>4.2</w:t>
            </w:r>
            <w:r>
              <w:rPr>
                <w:rFonts w:asciiTheme="minorHAnsi" w:hAnsiTheme="minorHAnsi" w:eastAsiaTheme="minorEastAsia" w:cstheme="minorBidi"/>
                <w:b w:val="0"/>
                <w:bCs w:val="0"/>
                <w:noProof/>
                <w:sz w:val="22"/>
                <w:szCs w:val="22"/>
              </w:rPr>
              <w:tab/>
            </w:r>
            <w:r w:rsidRPr="0026266B">
              <w:rPr>
                <w:rStyle w:val="Hyperlink"/>
                <w:noProof/>
              </w:rPr>
              <w:t>Power-profiling YOLOv5 models running on Jetson Nano</w:t>
            </w:r>
            <w:r>
              <w:rPr>
                <w:noProof/>
                <w:webHidden/>
              </w:rPr>
              <w:tab/>
            </w:r>
            <w:r>
              <w:rPr>
                <w:noProof/>
                <w:webHidden/>
              </w:rPr>
              <w:fldChar w:fldCharType="begin"/>
            </w:r>
            <w:r>
              <w:rPr>
                <w:noProof/>
                <w:webHidden/>
              </w:rPr>
              <w:instrText xml:space="preserve"> PAGEREF _Toc101468304 \h </w:instrText>
            </w:r>
            <w:r>
              <w:rPr>
                <w:noProof/>
                <w:webHidden/>
              </w:rPr>
            </w:r>
            <w:r>
              <w:rPr>
                <w:noProof/>
                <w:webHidden/>
              </w:rPr>
              <w:fldChar w:fldCharType="separate"/>
            </w:r>
            <w:r w:rsidR="00A5174E">
              <w:rPr>
                <w:noProof/>
                <w:webHidden/>
              </w:rPr>
              <w:t>48</w:t>
            </w:r>
            <w:r>
              <w:rPr>
                <w:noProof/>
                <w:webHidden/>
              </w:rPr>
              <w:fldChar w:fldCharType="end"/>
            </w:r>
          </w:hyperlink>
        </w:p>
        <w:p w:rsidR="002E0F8B" w:rsidRDefault="002E0F8B" w14:paraId="1D16B5CA" w14:textId="3FB384F7">
          <w:pPr>
            <w:pStyle w:val="TOC3"/>
            <w:tabs>
              <w:tab w:val="left" w:pos="1000"/>
              <w:tab w:val="right" w:leader="dot" w:pos="8188"/>
            </w:tabs>
            <w:rPr>
              <w:rFonts w:asciiTheme="minorHAnsi" w:hAnsiTheme="minorHAnsi" w:eastAsiaTheme="minorEastAsia" w:cstheme="minorBidi"/>
              <w:noProof/>
              <w:sz w:val="22"/>
              <w:szCs w:val="22"/>
            </w:rPr>
          </w:pPr>
          <w:hyperlink w:history="1" w:anchor="_Toc101468305">
            <w:r w:rsidRPr="0026266B">
              <w:rPr>
                <w:rStyle w:val="Hyperlink"/>
                <w:noProof/>
              </w:rPr>
              <w:t>4.2.1</w:t>
            </w:r>
            <w:r>
              <w:rPr>
                <w:rFonts w:asciiTheme="minorHAnsi" w:hAnsiTheme="minorHAnsi" w:eastAsiaTheme="minorEastAsia" w:cstheme="minorBidi"/>
                <w:noProof/>
                <w:sz w:val="22"/>
                <w:szCs w:val="22"/>
              </w:rPr>
              <w:tab/>
            </w:r>
            <w:r w:rsidRPr="0026266B">
              <w:rPr>
                <w:rStyle w:val="Hyperlink"/>
                <w:noProof/>
              </w:rPr>
              <w:t>Measuring equipment</w:t>
            </w:r>
            <w:r>
              <w:rPr>
                <w:noProof/>
                <w:webHidden/>
              </w:rPr>
              <w:tab/>
            </w:r>
            <w:r>
              <w:rPr>
                <w:noProof/>
                <w:webHidden/>
              </w:rPr>
              <w:fldChar w:fldCharType="begin"/>
            </w:r>
            <w:r>
              <w:rPr>
                <w:noProof/>
                <w:webHidden/>
              </w:rPr>
              <w:instrText xml:space="preserve"> PAGEREF _Toc101468305 \h </w:instrText>
            </w:r>
            <w:r>
              <w:rPr>
                <w:noProof/>
                <w:webHidden/>
              </w:rPr>
            </w:r>
            <w:r>
              <w:rPr>
                <w:noProof/>
                <w:webHidden/>
              </w:rPr>
              <w:fldChar w:fldCharType="separate"/>
            </w:r>
            <w:r w:rsidR="00A5174E">
              <w:rPr>
                <w:noProof/>
                <w:webHidden/>
              </w:rPr>
              <w:t>48</w:t>
            </w:r>
            <w:r>
              <w:rPr>
                <w:noProof/>
                <w:webHidden/>
              </w:rPr>
              <w:fldChar w:fldCharType="end"/>
            </w:r>
          </w:hyperlink>
        </w:p>
        <w:p w:rsidR="002E0F8B" w:rsidRDefault="002E0F8B" w14:paraId="0B48B764" w14:textId="6A860A71">
          <w:pPr>
            <w:pStyle w:val="TOC3"/>
            <w:tabs>
              <w:tab w:val="left" w:pos="1000"/>
              <w:tab w:val="right" w:leader="dot" w:pos="8188"/>
            </w:tabs>
            <w:rPr>
              <w:rFonts w:asciiTheme="minorHAnsi" w:hAnsiTheme="minorHAnsi" w:eastAsiaTheme="minorEastAsia" w:cstheme="minorBidi"/>
              <w:noProof/>
              <w:sz w:val="22"/>
              <w:szCs w:val="22"/>
            </w:rPr>
          </w:pPr>
          <w:hyperlink w:history="1" w:anchor="_Toc101468306">
            <w:r w:rsidRPr="0026266B">
              <w:rPr>
                <w:rStyle w:val="Hyperlink"/>
                <w:noProof/>
              </w:rPr>
              <w:t>4.2.2</w:t>
            </w:r>
            <w:r>
              <w:rPr>
                <w:rFonts w:asciiTheme="minorHAnsi" w:hAnsiTheme="minorHAnsi" w:eastAsiaTheme="minorEastAsia" w:cstheme="minorBidi"/>
                <w:noProof/>
                <w:sz w:val="22"/>
                <w:szCs w:val="22"/>
              </w:rPr>
              <w:tab/>
            </w:r>
            <w:r w:rsidRPr="0026266B">
              <w:rPr>
                <w:rStyle w:val="Hyperlink"/>
                <w:noProof/>
              </w:rPr>
              <w:t>Measuring software</w:t>
            </w:r>
            <w:r>
              <w:rPr>
                <w:noProof/>
                <w:webHidden/>
              </w:rPr>
              <w:tab/>
            </w:r>
            <w:r>
              <w:rPr>
                <w:noProof/>
                <w:webHidden/>
              </w:rPr>
              <w:fldChar w:fldCharType="begin"/>
            </w:r>
            <w:r>
              <w:rPr>
                <w:noProof/>
                <w:webHidden/>
              </w:rPr>
              <w:instrText xml:space="preserve"> PAGEREF _Toc101468306 \h </w:instrText>
            </w:r>
            <w:r>
              <w:rPr>
                <w:noProof/>
                <w:webHidden/>
              </w:rPr>
            </w:r>
            <w:r>
              <w:rPr>
                <w:noProof/>
                <w:webHidden/>
              </w:rPr>
              <w:fldChar w:fldCharType="separate"/>
            </w:r>
            <w:r w:rsidR="00A5174E">
              <w:rPr>
                <w:noProof/>
                <w:webHidden/>
              </w:rPr>
              <w:t>49</w:t>
            </w:r>
            <w:r>
              <w:rPr>
                <w:noProof/>
                <w:webHidden/>
              </w:rPr>
              <w:fldChar w:fldCharType="end"/>
            </w:r>
          </w:hyperlink>
        </w:p>
        <w:p w:rsidR="002E0F8B" w:rsidRDefault="002E0F8B" w14:paraId="7FB022DC" w14:textId="7483629F">
          <w:pPr>
            <w:pStyle w:val="TOC3"/>
            <w:tabs>
              <w:tab w:val="left" w:pos="1000"/>
              <w:tab w:val="right" w:leader="dot" w:pos="8188"/>
            </w:tabs>
            <w:rPr>
              <w:rFonts w:asciiTheme="minorHAnsi" w:hAnsiTheme="minorHAnsi" w:eastAsiaTheme="minorEastAsia" w:cstheme="minorBidi"/>
              <w:noProof/>
              <w:sz w:val="22"/>
              <w:szCs w:val="22"/>
            </w:rPr>
          </w:pPr>
          <w:hyperlink w:history="1" w:anchor="_Toc101468307">
            <w:r w:rsidRPr="0026266B">
              <w:rPr>
                <w:rStyle w:val="Hyperlink"/>
                <w:noProof/>
              </w:rPr>
              <w:t>4.2.3</w:t>
            </w:r>
            <w:r>
              <w:rPr>
                <w:rFonts w:asciiTheme="minorHAnsi" w:hAnsiTheme="minorHAnsi" w:eastAsiaTheme="minorEastAsia" w:cstheme="minorBidi"/>
                <w:noProof/>
                <w:sz w:val="22"/>
                <w:szCs w:val="22"/>
              </w:rPr>
              <w:tab/>
            </w:r>
            <w:r w:rsidRPr="0026266B">
              <w:rPr>
                <w:rStyle w:val="Hyperlink"/>
                <w:noProof/>
              </w:rPr>
              <w:t>Measuring approach</w:t>
            </w:r>
            <w:r>
              <w:rPr>
                <w:noProof/>
                <w:webHidden/>
              </w:rPr>
              <w:tab/>
            </w:r>
            <w:r>
              <w:rPr>
                <w:noProof/>
                <w:webHidden/>
              </w:rPr>
              <w:fldChar w:fldCharType="begin"/>
            </w:r>
            <w:r>
              <w:rPr>
                <w:noProof/>
                <w:webHidden/>
              </w:rPr>
              <w:instrText xml:space="preserve"> PAGEREF _Toc101468307 \h </w:instrText>
            </w:r>
            <w:r>
              <w:rPr>
                <w:noProof/>
                <w:webHidden/>
              </w:rPr>
            </w:r>
            <w:r>
              <w:rPr>
                <w:noProof/>
                <w:webHidden/>
              </w:rPr>
              <w:fldChar w:fldCharType="separate"/>
            </w:r>
            <w:r w:rsidR="00A5174E">
              <w:rPr>
                <w:noProof/>
                <w:webHidden/>
              </w:rPr>
              <w:t>57</w:t>
            </w:r>
            <w:r>
              <w:rPr>
                <w:noProof/>
                <w:webHidden/>
              </w:rPr>
              <w:fldChar w:fldCharType="end"/>
            </w:r>
          </w:hyperlink>
        </w:p>
        <w:p w:rsidR="002E0F8B" w:rsidRDefault="002E0F8B" w14:paraId="23364038" w14:textId="03197FF0">
          <w:pPr>
            <w:pStyle w:val="TOC1"/>
            <w:rPr>
              <w:rFonts w:asciiTheme="minorHAnsi" w:hAnsiTheme="minorHAnsi" w:eastAsiaTheme="minorEastAsia" w:cstheme="minorBidi"/>
              <w:b w:val="0"/>
              <w:bCs w:val="0"/>
              <w:caps w:val="0"/>
              <w:noProof/>
              <w:sz w:val="22"/>
              <w:szCs w:val="22"/>
            </w:rPr>
          </w:pPr>
          <w:hyperlink w:history="1" w:anchor="_Toc101468308">
            <w:r w:rsidRPr="0026266B">
              <w:rPr>
                <w:rStyle w:val="Hyperlink"/>
                <w:noProof/>
              </w:rPr>
              <w:t>CHAPTER 5</w:t>
            </w:r>
            <w:r>
              <w:rPr>
                <w:noProof/>
                <w:webHidden/>
              </w:rPr>
              <w:tab/>
            </w:r>
            <w:r>
              <w:rPr>
                <w:noProof/>
                <w:webHidden/>
              </w:rPr>
              <w:fldChar w:fldCharType="begin"/>
            </w:r>
            <w:r>
              <w:rPr>
                <w:noProof/>
                <w:webHidden/>
              </w:rPr>
              <w:instrText xml:space="preserve"> PAGEREF _Toc101468308 \h </w:instrText>
            </w:r>
            <w:r>
              <w:rPr>
                <w:noProof/>
                <w:webHidden/>
              </w:rPr>
            </w:r>
            <w:r>
              <w:rPr>
                <w:noProof/>
                <w:webHidden/>
              </w:rPr>
              <w:fldChar w:fldCharType="separate"/>
            </w:r>
            <w:r w:rsidR="00A5174E">
              <w:rPr>
                <w:noProof/>
                <w:webHidden/>
              </w:rPr>
              <w:t>60</w:t>
            </w:r>
            <w:r>
              <w:rPr>
                <w:noProof/>
                <w:webHidden/>
              </w:rPr>
              <w:fldChar w:fldCharType="end"/>
            </w:r>
          </w:hyperlink>
        </w:p>
        <w:p w:rsidR="002E0F8B" w:rsidRDefault="002E0F8B" w14:paraId="734A6634" w14:textId="389B3BA3">
          <w:pPr>
            <w:pStyle w:val="TOC1"/>
            <w:rPr>
              <w:rFonts w:asciiTheme="minorHAnsi" w:hAnsiTheme="minorHAnsi" w:eastAsiaTheme="minorEastAsia" w:cstheme="minorBidi"/>
              <w:b w:val="0"/>
              <w:bCs w:val="0"/>
              <w:caps w:val="0"/>
              <w:noProof/>
              <w:sz w:val="22"/>
              <w:szCs w:val="22"/>
            </w:rPr>
          </w:pPr>
          <w:hyperlink w:history="1" w:anchor="_Toc101468309">
            <w:r w:rsidRPr="0026266B">
              <w:rPr>
                <w:rStyle w:val="Hyperlink"/>
                <w:noProof/>
              </w:rPr>
              <w:t>RESULTS / DISCUSSION</w:t>
            </w:r>
            <w:r>
              <w:rPr>
                <w:noProof/>
                <w:webHidden/>
              </w:rPr>
              <w:tab/>
            </w:r>
            <w:r>
              <w:rPr>
                <w:noProof/>
                <w:webHidden/>
              </w:rPr>
              <w:fldChar w:fldCharType="begin"/>
            </w:r>
            <w:r>
              <w:rPr>
                <w:noProof/>
                <w:webHidden/>
              </w:rPr>
              <w:instrText xml:space="preserve"> PAGEREF _Toc101468309 \h </w:instrText>
            </w:r>
            <w:r>
              <w:rPr>
                <w:noProof/>
                <w:webHidden/>
              </w:rPr>
            </w:r>
            <w:r>
              <w:rPr>
                <w:noProof/>
                <w:webHidden/>
              </w:rPr>
              <w:fldChar w:fldCharType="separate"/>
            </w:r>
            <w:r w:rsidR="00A5174E">
              <w:rPr>
                <w:noProof/>
                <w:webHidden/>
              </w:rPr>
              <w:t>60</w:t>
            </w:r>
            <w:r>
              <w:rPr>
                <w:noProof/>
                <w:webHidden/>
              </w:rPr>
              <w:fldChar w:fldCharType="end"/>
            </w:r>
          </w:hyperlink>
        </w:p>
        <w:p w:rsidR="002E0F8B" w:rsidRDefault="002E0F8B" w14:paraId="083FCC22" w14:textId="133479FF">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310">
            <w:r w:rsidRPr="0026266B">
              <w:rPr>
                <w:rStyle w:val="Hyperlink"/>
                <w:noProof/>
              </w:rPr>
              <w:t>5.1</w:t>
            </w:r>
            <w:r>
              <w:rPr>
                <w:rFonts w:asciiTheme="minorHAnsi" w:hAnsiTheme="minorHAnsi" w:eastAsiaTheme="minorEastAsia" w:cstheme="minorBidi"/>
                <w:b w:val="0"/>
                <w:bCs w:val="0"/>
                <w:noProof/>
                <w:sz w:val="22"/>
                <w:szCs w:val="22"/>
              </w:rPr>
              <w:tab/>
            </w:r>
            <w:r w:rsidRPr="0026266B">
              <w:rPr>
                <w:rStyle w:val="Hyperlink"/>
                <w:noProof/>
              </w:rPr>
              <w:t>Elaborating results</w:t>
            </w:r>
            <w:r>
              <w:rPr>
                <w:noProof/>
                <w:webHidden/>
              </w:rPr>
              <w:tab/>
            </w:r>
            <w:r>
              <w:rPr>
                <w:noProof/>
                <w:webHidden/>
              </w:rPr>
              <w:fldChar w:fldCharType="begin"/>
            </w:r>
            <w:r>
              <w:rPr>
                <w:noProof/>
                <w:webHidden/>
              </w:rPr>
              <w:instrText xml:space="preserve"> PAGEREF _Toc101468310 \h </w:instrText>
            </w:r>
            <w:r>
              <w:rPr>
                <w:noProof/>
                <w:webHidden/>
              </w:rPr>
            </w:r>
            <w:r>
              <w:rPr>
                <w:noProof/>
                <w:webHidden/>
              </w:rPr>
              <w:fldChar w:fldCharType="separate"/>
            </w:r>
            <w:r w:rsidR="00A5174E">
              <w:rPr>
                <w:noProof/>
                <w:webHidden/>
              </w:rPr>
              <w:t>60</w:t>
            </w:r>
            <w:r>
              <w:rPr>
                <w:noProof/>
                <w:webHidden/>
              </w:rPr>
              <w:fldChar w:fldCharType="end"/>
            </w:r>
          </w:hyperlink>
        </w:p>
        <w:p w:rsidR="002E0F8B" w:rsidRDefault="002E0F8B" w14:paraId="1286F5EB" w14:textId="25E2358B">
          <w:pPr>
            <w:pStyle w:val="TOC3"/>
            <w:tabs>
              <w:tab w:val="left" w:pos="1000"/>
              <w:tab w:val="right" w:leader="dot" w:pos="8188"/>
            </w:tabs>
            <w:rPr>
              <w:rFonts w:asciiTheme="minorHAnsi" w:hAnsiTheme="minorHAnsi" w:eastAsiaTheme="minorEastAsia" w:cstheme="minorBidi"/>
              <w:noProof/>
              <w:sz w:val="22"/>
              <w:szCs w:val="22"/>
            </w:rPr>
          </w:pPr>
          <w:hyperlink w:history="1" w:anchor="_Toc101468311">
            <w:r w:rsidRPr="0026266B">
              <w:rPr>
                <w:rStyle w:val="Hyperlink"/>
                <w:noProof/>
              </w:rPr>
              <w:t>5.1.1</w:t>
            </w:r>
            <w:r>
              <w:rPr>
                <w:rFonts w:asciiTheme="minorHAnsi" w:hAnsiTheme="minorHAnsi" w:eastAsiaTheme="minorEastAsia" w:cstheme="minorBidi"/>
                <w:noProof/>
                <w:sz w:val="22"/>
                <w:szCs w:val="22"/>
              </w:rPr>
              <w:tab/>
            </w:r>
            <w:r w:rsidRPr="0026266B">
              <w:rPr>
                <w:rStyle w:val="Hyperlink"/>
                <w:noProof/>
              </w:rPr>
              <w:t>Accuracy</w:t>
            </w:r>
            <w:r>
              <w:rPr>
                <w:noProof/>
                <w:webHidden/>
              </w:rPr>
              <w:tab/>
            </w:r>
            <w:r>
              <w:rPr>
                <w:noProof/>
                <w:webHidden/>
              </w:rPr>
              <w:fldChar w:fldCharType="begin"/>
            </w:r>
            <w:r>
              <w:rPr>
                <w:noProof/>
                <w:webHidden/>
              </w:rPr>
              <w:instrText xml:space="preserve"> PAGEREF _Toc101468311 \h </w:instrText>
            </w:r>
            <w:r>
              <w:rPr>
                <w:noProof/>
                <w:webHidden/>
              </w:rPr>
            </w:r>
            <w:r>
              <w:rPr>
                <w:noProof/>
                <w:webHidden/>
              </w:rPr>
              <w:fldChar w:fldCharType="separate"/>
            </w:r>
            <w:r w:rsidR="00A5174E">
              <w:rPr>
                <w:noProof/>
                <w:webHidden/>
              </w:rPr>
              <w:t>60</w:t>
            </w:r>
            <w:r>
              <w:rPr>
                <w:noProof/>
                <w:webHidden/>
              </w:rPr>
              <w:fldChar w:fldCharType="end"/>
            </w:r>
          </w:hyperlink>
        </w:p>
        <w:p w:rsidR="002E0F8B" w:rsidRDefault="002E0F8B" w14:paraId="5E94E95F" w14:textId="3D0C9446">
          <w:pPr>
            <w:pStyle w:val="TOC3"/>
            <w:tabs>
              <w:tab w:val="left" w:pos="1000"/>
              <w:tab w:val="right" w:leader="dot" w:pos="8188"/>
            </w:tabs>
            <w:rPr>
              <w:rFonts w:asciiTheme="minorHAnsi" w:hAnsiTheme="minorHAnsi" w:eastAsiaTheme="minorEastAsia" w:cstheme="minorBidi"/>
              <w:noProof/>
              <w:sz w:val="22"/>
              <w:szCs w:val="22"/>
            </w:rPr>
          </w:pPr>
          <w:hyperlink w:history="1" w:anchor="_Toc101468312">
            <w:r w:rsidRPr="0026266B">
              <w:rPr>
                <w:rStyle w:val="Hyperlink"/>
                <w:noProof/>
              </w:rPr>
              <w:t>5.1.2</w:t>
            </w:r>
            <w:r>
              <w:rPr>
                <w:rFonts w:asciiTheme="minorHAnsi" w:hAnsiTheme="minorHAnsi" w:eastAsiaTheme="minorEastAsia" w:cstheme="minorBidi"/>
                <w:noProof/>
                <w:sz w:val="22"/>
                <w:szCs w:val="22"/>
              </w:rPr>
              <w:tab/>
            </w:r>
            <w:r w:rsidRPr="0026266B">
              <w:rPr>
                <w:rStyle w:val="Hyperlink"/>
                <w:noProof/>
              </w:rPr>
              <w:t>Performance Figures – Frame Rate</w:t>
            </w:r>
            <w:r>
              <w:rPr>
                <w:noProof/>
                <w:webHidden/>
              </w:rPr>
              <w:tab/>
            </w:r>
            <w:r>
              <w:rPr>
                <w:noProof/>
                <w:webHidden/>
              </w:rPr>
              <w:fldChar w:fldCharType="begin"/>
            </w:r>
            <w:r>
              <w:rPr>
                <w:noProof/>
                <w:webHidden/>
              </w:rPr>
              <w:instrText xml:space="preserve"> PAGEREF _Toc101468312 \h </w:instrText>
            </w:r>
            <w:r>
              <w:rPr>
                <w:noProof/>
                <w:webHidden/>
              </w:rPr>
            </w:r>
            <w:r>
              <w:rPr>
                <w:noProof/>
                <w:webHidden/>
              </w:rPr>
              <w:fldChar w:fldCharType="separate"/>
            </w:r>
            <w:r w:rsidR="00A5174E">
              <w:rPr>
                <w:noProof/>
                <w:webHidden/>
              </w:rPr>
              <w:t>61</w:t>
            </w:r>
            <w:r>
              <w:rPr>
                <w:noProof/>
                <w:webHidden/>
              </w:rPr>
              <w:fldChar w:fldCharType="end"/>
            </w:r>
          </w:hyperlink>
        </w:p>
        <w:p w:rsidR="002E0F8B" w:rsidRDefault="002E0F8B" w14:paraId="11C9D9C6" w14:textId="0CAE829B">
          <w:pPr>
            <w:pStyle w:val="TOC3"/>
            <w:tabs>
              <w:tab w:val="left" w:pos="1000"/>
              <w:tab w:val="right" w:leader="dot" w:pos="8188"/>
            </w:tabs>
            <w:rPr>
              <w:rFonts w:asciiTheme="minorHAnsi" w:hAnsiTheme="minorHAnsi" w:eastAsiaTheme="minorEastAsia" w:cstheme="minorBidi"/>
              <w:noProof/>
              <w:sz w:val="22"/>
              <w:szCs w:val="22"/>
            </w:rPr>
          </w:pPr>
          <w:hyperlink w:history="1" w:anchor="_Toc101468313">
            <w:r w:rsidRPr="0026266B">
              <w:rPr>
                <w:rStyle w:val="Hyperlink"/>
                <w:noProof/>
              </w:rPr>
              <w:t>5.1.3</w:t>
            </w:r>
            <w:r>
              <w:rPr>
                <w:rFonts w:asciiTheme="minorHAnsi" w:hAnsiTheme="minorHAnsi" w:eastAsiaTheme="minorEastAsia" w:cstheme="minorBidi"/>
                <w:noProof/>
                <w:sz w:val="22"/>
                <w:szCs w:val="22"/>
              </w:rPr>
              <w:tab/>
            </w:r>
            <w:r w:rsidRPr="0026266B">
              <w:rPr>
                <w:rStyle w:val="Hyperlink"/>
                <w:noProof/>
              </w:rPr>
              <w:t>Understanding Energy Consumption Figures</w:t>
            </w:r>
            <w:r>
              <w:rPr>
                <w:noProof/>
                <w:webHidden/>
              </w:rPr>
              <w:tab/>
            </w:r>
            <w:r>
              <w:rPr>
                <w:noProof/>
                <w:webHidden/>
              </w:rPr>
              <w:fldChar w:fldCharType="begin"/>
            </w:r>
            <w:r>
              <w:rPr>
                <w:noProof/>
                <w:webHidden/>
              </w:rPr>
              <w:instrText xml:space="preserve"> PAGEREF _Toc101468313 \h </w:instrText>
            </w:r>
            <w:r>
              <w:rPr>
                <w:noProof/>
                <w:webHidden/>
              </w:rPr>
            </w:r>
            <w:r>
              <w:rPr>
                <w:noProof/>
                <w:webHidden/>
              </w:rPr>
              <w:fldChar w:fldCharType="separate"/>
            </w:r>
            <w:r w:rsidR="00A5174E">
              <w:rPr>
                <w:noProof/>
                <w:webHidden/>
              </w:rPr>
              <w:t>66</w:t>
            </w:r>
            <w:r>
              <w:rPr>
                <w:noProof/>
                <w:webHidden/>
              </w:rPr>
              <w:fldChar w:fldCharType="end"/>
            </w:r>
          </w:hyperlink>
        </w:p>
        <w:p w:rsidR="002E0F8B" w:rsidRDefault="002E0F8B" w14:paraId="07B448DD" w14:textId="15755AEB">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314">
            <w:r w:rsidRPr="0026266B">
              <w:rPr>
                <w:rStyle w:val="Hyperlink"/>
                <w:noProof/>
              </w:rPr>
              <w:t>5.2</w:t>
            </w:r>
            <w:r>
              <w:rPr>
                <w:rFonts w:asciiTheme="minorHAnsi" w:hAnsiTheme="minorHAnsi" w:eastAsiaTheme="minorEastAsia" w:cstheme="minorBidi"/>
                <w:b w:val="0"/>
                <w:bCs w:val="0"/>
                <w:noProof/>
                <w:sz w:val="22"/>
                <w:szCs w:val="22"/>
              </w:rPr>
              <w:tab/>
            </w:r>
            <w:r w:rsidRPr="0026266B">
              <w:rPr>
                <w:rStyle w:val="Hyperlink"/>
                <w:noProof/>
              </w:rPr>
              <w:t>Comparing Edge computing with a cloud solution</w:t>
            </w:r>
            <w:r>
              <w:rPr>
                <w:noProof/>
                <w:webHidden/>
              </w:rPr>
              <w:tab/>
            </w:r>
            <w:r>
              <w:rPr>
                <w:noProof/>
                <w:webHidden/>
              </w:rPr>
              <w:fldChar w:fldCharType="begin"/>
            </w:r>
            <w:r>
              <w:rPr>
                <w:noProof/>
                <w:webHidden/>
              </w:rPr>
              <w:instrText xml:space="preserve"> PAGEREF _Toc101468314 \h </w:instrText>
            </w:r>
            <w:r>
              <w:rPr>
                <w:noProof/>
                <w:webHidden/>
              </w:rPr>
            </w:r>
            <w:r>
              <w:rPr>
                <w:noProof/>
                <w:webHidden/>
              </w:rPr>
              <w:fldChar w:fldCharType="separate"/>
            </w:r>
            <w:r w:rsidR="00A5174E">
              <w:rPr>
                <w:noProof/>
                <w:webHidden/>
              </w:rPr>
              <w:t>70</w:t>
            </w:r>
            <w:r>
              <w:rPr>
                <w:noProof/>
                <w:webHidden/>
              </w:rPr>
              <w:fldChar w:fldCharType="end"/>
            </w:r>
          </w:hyperlink>
        </w:p>
        <w:p w:rsidR="002E0F8B" w:rsidRDefault="002E0F8B" w14:paraId="2A5C0826" w14:textId="3CE0EBBE">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315">
            <w:r w:rsidRPr="0026266B">
              <w:rPr>
                <w:rStyle w:val="Hyperlink"/>
                <w:noProof/>
              </w:rPr>
              <w:t>5.3</w:t>
            </w:r>
            <w:r>
              <w:rPr>
                <w:rFonts w:asciiTheme="minorHAnsi" w:hAnsiTheme="minorHAnsi" w:eastAsiaTheme="minorEastAsia" w:cstheme="minorBidi"/>
                <w:b w:val="0"/>
                <w:bCs w:val="0"/>
                <w:noProof/>
                <w:sz w:val="22"/>
                <w:szCs w:val="22"/>
              </w:rPr>
              <w:tab/>
            </w:r>
            <w:r w:rsidRPr="0026266B">
              <w:rPr>
                <w:rStyle w:val="Hyperlink"/>
                <w:noProof/>
              </w:rPr>
              <w:t>Results</w:t>
            </w:r>
            <w:r>
              <w:rPr>
                <w:noProof/>
                <w:webHidden/>
              </w:rPr>
              <w:tab/>
            </w:r>
            <w:r>
              <w:rPr>
                <w:noProof/>
                <w:webHidden/>
              </w:rPr>
              <w:fldChar w:fldCharType="begin"/>
            </w:r>
            <w:r>
              <w:rPr>
                <w:noProof/>
                <w:webHidden/>
              </w:rPr>
              <w:instrText xml:space="preserve"> PAGEREF _Toc101468315 \h </w:instrText>
            </w:r>
            <w:r>
              <w:rPr>
                <w:noProof/>
                <w:webHidden/>
              </w:rPr>
            </w:r>
            <w:r>
              <w:rPr>
                <w:noProof/>
                <w:webHidden/>
              </w:rPr>
              <w:fldChar w:fldCharType="separate"/>
            </w:r>
            <w:r w:rsidR="00A5174E">
              <w:rPr>
                <w:noProof/>
                <w:webHidden/>
              </w:rPr>
              <w:t>74</w:t>
            </w:r>
            <w:r>
              <w:rPr>
                <w:noProof/>
                <w:webHidden/>
              </w:rPr>
              <w:fldChar w:fldCharType="end"/>
            </w:r>
          </w:hyperlink>
        </w:p>
        <w:p w:rsidR="002E0F8B" w:rsidRDefault="002E0F8B" w14:paraId="27B166AF" w14:textId="4AECF786">
          <w:pPr>
            <w:pStyle w:val="TOC1"/>
            <w:rPr>
              <w:rFonts w:asciiTheme="minorHAnsi" w:hAnsiTheme="minorHAnsi" w:eastAsiaTheme="minorEastAsia" w:cstheme="minorBidi"/>
              <w:b w:val="0"/>
              <w:bCs w:val="0"/>
              <w:caps w:val="0"/>
              <w:noProof/>
              <w:sz w:val="22"/>
              <w:szCs w:val="22"/>
            </w:rPr>
          </w:pPr>
          <w:hyperlink w:history="1" w:anchor="_Toc101468316">
            <w:r w:rsidRPr="0026266B">
              <w:rPr>
                <w:rStyle w:val="Hyperlink"/>
                <w:noProof/>
              </w:rPr>
              <w:t>CHAPTER 6</w:t>
            </w:r>
            <w:r>
              <w:rPr>
                <w:noProof/>
                <w:webHidden/>
              </w:rPr>
              <w:tab/>
            </w:r>
            <w:r>
              <w:rPr>
                <w:noProof/>
                <w:webHidden/>
              </w:rPr>
              <w:fldChar w:fldCharType="begin"/>
            </w:r>
            <w:r>
              <w:rPr>
                <w:noProof/>
                <w:webHidden/>
              </w:rPr>
              <w:instrText xml:space="preserve"> PAGEREF _Toc101468316 \h </w:instrText>
            </w:r>
            <w:r>
              <w:rPr>
                <w:noProof/>
                <w:webHidden/>
              </w:rPr>
            </w:r>
            <w:r>
              <w:rPr>
                <w:noProof/>
                <w:webHidden/>
              </w:rPr>
              <w:fldChar w:fldCharType="separate"/>
            </w:r>
            <w:r w:rsidR="00A5174E">
              <w:rPr>
                <w:noProof/>
                <w:webHidden/>
              </w:rPr>
              <w:t>75</w:t>
            </w:r>
            <w:r>
              <w:rPr>
                <w:noProof/>
                <w:webHidden/>
              </w:rPr>
              <w:fldChar w:fldCharType="end"/>
            </w:r>
          </w:hyperlink>
        </w:p>
        <w:p w:rsidR="002E0F8B" w:rsidRDefault="002E0F8B" w14:paraId="5BBD08FC" w14:textId="6B91856E">
          <w:pPr>
            <w:pStyle w:val="TOC1"/>
            <w:rPr>
              <w:rFonts w:asciiTheme="minorHAnsi" w:hAnsiTheme="minorHAnsi" w:eastAsiaTheme="minorEastAsia" w:cstheme="minorBidi"/>
              <w:b w:val="0"/>
              <w:bCs w:val="0"/>
              <w:caps w:val="0"/>
              <w:noProof/>
              <w:sz w:val="22"/>
              <w:szCs w:val="22"/>
            </w:rPr>
          </w:pPr>
          <w:hyperlink w:history="1" w:anchor="_Toc101468317">
            <w:r w:rsidRPr="0026266B">
              <w:rPr>
                <w:rStyle w:val="Hyperlink"/>
                <w:noProof/>
              </w:rPr>
              <w:t>CONCLUSIONS / FUTURE WORK</w:t>
            </w:r>
            <w:r>
              <w:rPr>
                <w:noProof/>
                <w:webHidden/>
              </w:rPr>
              <w:tab/>
            </w:r>
            <w:r>
              <w:rPr>
                <w:noProof/>
                <w:webHidden/>
              </w:rPr>
              <w:fldChar w:fldCharType="begin"/>
            </w:r>
            <w:r>
              <w:rPr>
                <w:noProof/>
                <w:webHidden/>
              </w:rPr>
              <w:instrText xml:space="preserve"> PAGEREF _Toc101468317 \h </w:instrText>
            </w:r>
            <w:r>
              <w:rPr>
                <w:noProof/>
                <w:webHidden/>
              </w:rPr>
            </w:r>
            <w:r>
              <w:rPr>
                <w:noProof/>
                <w:webHidden/>
              </w:rPr>
              <w:fldChar w:fldCharType="separate"/>
            </w:r>
            <w:r w:rsidR="00A5174E">
              <w:rPr>
                <w:noProof/>
                <w:webHidden/>
              </w:rPr>
              <w:t>75</w:t>
            </w:r>
            <w:r>
              <w:rPr>
                <w:noProof/>
                <w:webHidden/>
              </w:rPr>
              <w:fldChar w:fldCharType="end"/>
            </w:r>
          </w:hyperlink>
        </w:p>
        <w:p w:rsidR="002E0F8B" w:rsidRDefault="002E0F8B" w14:paraId="7E0E9B56" w14:textId="7361A47C">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318">
            <w:r w:rsidRPr="0026266B">
              <w:rPr>
                <w:rStyle w:val="Hyperlink"/>
                <w:noProof/>
              </w:rPr>
              <w:t>6.1</w:t>
            </w:r>
            <w:r>
              <w:rPr>
                <w:rFonts w:asciiTheme="minorHAnsi" w:hAnsiTheme="minorHAnsi" w:eastAsiaTheme="minorEastAsia" w:cstheme="minorBidi"/>
                <w:b w:val="0"/>
                <w:bCs w:val="0"/>
                <w:noProof/>
                <w:sz w:val="22"/>
                <w:szCs w:val="22"/>
              </w:rPr>
              <w:tab/>
            </w:r>
            <w:r w:rsidRPr="0026266B">
              <w:rPr>
                <w:rStyle w:val="Hyperlink"/>
                <w:noProof/>
              </w:rPr>
              <w:t>Conclusions</w:t>
            </w:r>
            <w:r>
              <w:rPr>
                <w:noProof/>
                <w:webHidden/>
              </w:rPr>
              <w:tab/>
            </w:r>
            <w:r>
              <w:rPr>
                <w:noProof/>
                <w:webHidden/>
              </w:rPr>
              <w:fldChar w:fldCharType="begin"/>
            </w:r>
            <w:r>
              <w:rPr>
                <w:noProof/>
                <w:webHidden/>
              </w:rPr>
              <w:instrText xml:space="preserve"> PAGEREF _Toc101468318 \h </w:instrText>
            </w:r>
            <w:r>
              <w:rPr>
                <w:noProof/>
                <w:webHidden/>
              </w:rPr>
            </w:r>
            <w:r>
              <w:rPr>
                <w:noProof/>
                <w:webHidden/>
              </w:rPr>
              <w:fldChar w:fldCharType="separate"/>
            </w:r>
            <w:r w:rsidR="00A5174E">
              <w:rPr>
                <w:noProof/>
                <w:webHidden/>
              </w:rPr>
              <w:t>75</w:t>
            </w:r>
            <w:r>
              <w:rPr>
                <w:noProof/>
                <w:webHidden/>
              </w:rPr>
              <w:fldChar w:fldCharType="end"/>
            </w:r>
          </w:hyperlink>
        </w:p>
        <w:p w:rsidR="002E0F8B" w:rsidRDefault="002E0F8B" w14:paraId="116A32BF" w14:textId="309360C1">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319">
            <w:r w:rsidRPr="0026266B">
              <w:rPr>
                <w:rStyle w:val="Hyperlink"/>
                <w:noProof/>
              </w:rPr>
              <w:t>6.2</w:t>
            </w:r>
            <w:r>
              <w:rPr>
                <w:rFonts w:asciiTheme="minorHAnsi" w:hAnsiTheme="minorHAnsi" w:eastAsiaTheme="minorEastAsia" w:cstheme="minorBidi"/>
                <w:b w:val="0"/>
                <w:bCs w:val="0"/>
                <w:noProof/>
                <w:sz w:val="22"/>
                <w:szCs w:val="22"/>
              </w:rPr>
              <w:tab/>
            </w:r>
            <w:r w:rsidRPr="0026266B">
              <w:rPr>
                <w:rStyle w:val="Hyperlink"/>
                <w:noProof/>
              </w:rPr>
              <w:t>Future work</w:t>
            </w:r>
            <w:r>
              <w:rPr>
                <w:noProof/>
                <w:webHidden/>
              </w:rPr>
              <w:tab/>
            </w:r>
            <w:r>
              <w:rPr>
                <w:noProof/>
                <w:webHidden/>
              </w:rPr>
              <w:fldChar w:fldCharType="begin"/>
            </w:r>
            <w:r>
              <w:rPr>
                <w:noProof/>
                <w:webHidden/>
              </w:rPr>
              <w:instrText xml:space="preserve"> PAGEREF _Toc101468319 \h </w:instrText>
            </w:r>
            <w:r>
              <w:rPr>
                <w:noProof/>
                <w:webHidden/>
              </w:rPr>
            </w:r>
            <w:r>
              <w:rPr>
                <w:noProof/>
                <w:webHidden/>
              </w:rPr>
              <w:fldChar w:fldCharType="separate"/>
            </w:r>
            <w:r w:rsidR="00A5174E">
              <w:rPr>
                <w:noProof/>
                <w:webHidden/>
              </w:rPr>
              <w:t>77</w:t>
            </w:r>
            <w:r>
              <w:rPr>
                <w:noProof/>
                <w:webHidden/>
              </w:rPr>
              <w:fldChar w:fldCharType="end"/>
            </w:r>
          </w:hyperlink>
        </w:p>
        <w:p w:rsidR="002E0F8B" w:rsidRDefault="002E0F8B" w14:paraId="322990A5" w14:textId="3A192284">
          <w:pPr>
            <w:pStyle w:val="TOC3"/>
            <w:tabs>
              <w:tab w:val="left" w:pos="1000"/>
              <w:tab w:val="right" w:leader="dot" w:pos="8188"/>
            </w:tabs>
            <w:rPr>
              <w:rFonts w:asciiTheme="minorHAnsi" w:hAnsiTheme="minorHAnsi" w:eastAsiaTheme="minorEastAsia" w:cstheme="minorBidi"/>
              <w:noProof/>
              <w:sz w:val="22"/>
              <w:szCs w:val="22"/>
            </w:rPr>
          </w:pPr>
          <w:hyperlink w:history="1" w:anchor="_Toc101468320">
            <w:r w:rsidRPr="0026266B">
              <w:rPr>
                <w:rStyle w:val="Hyperlink"/>
                <w:noProof/>
              </w:rPr>
              <w:t>6.2.1</w:t>
            </w:r>
            <w:r>
              <w:rPr>
                <w:rFonts w:asciiTheme="minorHAnsi" w:hAnsiTheme="minorHAnsi" w:eastAsiaTheme="minorEastAsia" w:cstheme="minorBidi"/>
                <w:noProof/>
                <w:sz w:val="22"/>
                <w:szCs w:val="22"/>
              </w:rPr>
              <w:tab/>
            </w:r>
            <w:r w:rsidRPr="0026266B">
              <w:rPr>
                <w:rStyle w:val="Hyperlink"/>
                <w:noProof/>
              </w:rPr>
              <w:t>Try out smaller size neural networks</w:t>
            </w:r>
            <w:r>
              <w:rPr>
                <w:noProof/>
                <w:webHidden/>
              </w:rPr>
              <w:tab/>
            </w:r>
            <w:r>
              <w:rPr>
                <w:noProof/>
                <w:webHidden/>
              </w:rPr>
              <w:fldChar w:fldCharType="begin"/>
            </w:r>
            <w:r>
              <w:rPr>
                <w:noProof/>
                <w:webHidden/>
              </w:rPr>
              <w:instrText xml:space="preserve"> PAGEREF _Toc101468320 \h </w:instrText>
            </w:r>
            <w:r>
              <w:rPr>
                <w:noProof/>
                <w:webHidden/>
              </w:rPr>
            </w:r>
            <w:r>
              <w:rPr>
                <w:noProof/>
                <w:webHidden/>
              </w:rPr>
              <w:fldChar w:fldCharType="separate"/>
            </w:r>
            <w:r w:rsidR="00A5174E">
              <w:rPr>
                <w:noProof/>
                <w:webHidden/>
              </w:rPr>
              <w:t>77</w:t>
            </w:r>
            <w:r>
              <w:rPr>
                <w:noProof/>
                <w:webHidden/>
              </w:rPr>
              <w:fldChar w:fldCharType="end"/>
            </w:r>
          </w:hyperlink>
        </w:p>
        <w:p w:rsidR="002E0F8B" w:rsidRDefault="002E0F8B" w14:paraId="7F9ED9D0" w14:textId="58E3BF5B">
          <w:pPr>
            <w:pStyle w:val="TOC3"/>
            <w:tabs>
              <w:tab w:val="left" w:pos="1000"/>
              <w:tab w:val="right" w:leader="dot" w:pos="8188"/>
            </w:tabs>
            <w:rPr>
              <w:rFonts w:asciiTheme="minorHAnsi" w:hAnsiTheme="minorHAnsi" w:eastAsiaTheme="minorEastAsia" w:cstheme="minorBidi"/>
              <w:noProof/>
              <w:sz w:val="22"/>
              <w:szCs w:val="22"/>
            </w:rPr>
          </w:pPr>
          <w:hyperlink w:history="1" w:anchor="_Toc101468321">
            <w:r w:rsidRPr="0026266B">
              <w:rPr>
                <w:rStyle w:val="Hyperlink"/>
                <w:noProof/>
              </w:rPr>
              <w:t>6.2.2</w:t>
            </w:r>
            <w:r>
              <w:rPr>
                <w:rFonts w:asciiTheme="minorHAnsi" w:hAnsiTheme="minorHAnsi" w:eastAsiaTheme="minorEastAsia" w:cstheme="minorBidi"/>
                <w:noProof/>
                <w:sz w:val="22"/>
                <w:szCs w:val="22"/>
              </w:rPr>
              <w:tab/>
            </w:r>
            <w:r w:rsidRPr="0026266B">
              <w:rPr>
                <w:rStyle w:val="Hyperlink"/>
                <w:noProof/>
              </w:rPr>
              <w:t>Benchmark more devices</w:t>
            </w:r>
            <w:r>
              <w:rPr>
                <w:noProof/>
                <w:webHidden/>
              </w:rPr>
              <w:tab/>
            </w:r>
            <w:r>
              <w:rPr>
                <w:noProof/>
                <w:webHidden/>
              </w:rPr>
              <w:fldChar w:fldCharType="begin"/>
            </w:r>
            <w:r>
              <w:rPr>
                <w:noProof/>
                <w:webHidden/>
              </w:rPr>
              <w:instrText xml:space="preserve"> PAGEREF _Toc101468321 \h </w:instrText>
            </w:r>
            <w:r>
              <w:rPr>
                <w:noProof/>
                <w:webHidden/>
              </w:rPr>
            </w:r>
            <w:r>
              <w:rPr>
                <w:noProof/>
                <w:webHidden/>
              </w:rPr>
              <w:fldChar w:fldCharType="separate"/>
            </w:r>
            <w:r w:rsidR="00A5174E">
              <w:rPr>
                <w:noProof/>
                <w:webHidden/>
              </w:rPr>
              <w:t>77</w:t>
            </w:r>
            <w:r>
              <w:rPr>
                <w:noProof/>
                <w:webHidden/>
              </w:rPr>
              <w:fldChar w:fldCharType="end"/>
            </w:r>
          </w:hyperlink>
        </w:p>
        <w:p w:rsidR="002E0F8B" w:rsidRDefault="002E0F8B" w14:paraId="0C16F288" w14:textId="52D942EA">
          <w:pPr>
            <w:pStyle w:val="TOC3"/>
            <w:tabs>
              <w:tab w:val="left" w:pos="1000"/>
              <w:tab w:val="right" w:leader="dot" w:pos="8188"/>
            </w:tabs>
            <w:rPr>
              <w:rFonts w:asciiTheme="minorHAnsi" w:hAnsiTheme="minorHAnsi" w:eastAsiaTheme="minorEastAsia" w:cstheme="minorBidi"/>
              <w:noProof/>
              <w:sz w:val="22"/>
              <w:szCs w:val="22"/>
            </w:rPr>
          </w:pPr>
          <w:hyperlink w:history="1" w:anchor="_Toc101468322">
            <w:r w:rsidRPr="0026266B">
              <w:rPr>
                <w:rStyle w:val="Hyperlink"/>
                <w:noProof/>
              </w:rPr>
              <w:t>6.2.3</w:t>
            </w:r>
            <w:r>
              <w:rPr>
                <w:rFonts w:asciiTheme="minorHAnsi" w:hAnsiTheme="minorHAnsi" w:eastAsiaTheme="minorEastAsia" w:cstheme="minorBidi"/>
                <w:noProof/>
                <w:sz w:val="22"/>
                <w:szCs w:val="22"/>
              </w:rPr>
              <w:tab/>
            </w:r>
            <w:r w:rsidRPr="0026266B">
              <w:rPr>
                <w:rStyle w:val="Hyperlink"/>
                <w:noProof/>
              </w:rPr>
              <w:t>Create more example-software</w:t>
            </w:r>
            <w:r>
              <w:rPr>
                <w:noProof/>
                <w:webHidden/>
              </w:rPr>
              <w:tab/>
            </w:r>
            <w:r>
              <w:rPr>
                <w:noProof/>
                <w:webHidden/>
              </w:rPr>
              <w:fldChar w:fldCharType="begin"/>
            </w:r>
            <w:r>
              <w:rPr>
                <w:noProof/>
                <w:webHidden/>
              </w:rPr>
              <w:instrText xml:space="preserve"> PAGEREF _Toc101468322 \h </w:instrText>
            </w:r>
            <w:r>
              <w:rPr>
                <w:noProof/>
                <w:webHidden/>
              </w:rPr>
            </w:r>
            <w:r>
              <w:rPr>
                <w:noProof/>
                <w:webHidden/>
              </w:rPr>
              <w:fldChar w:fldCharType="separate"/>
            </w:r>
            <w:r w:rsidR="00A5174E">
              <w:rPr>
                <w:noProof/>
                <w:webHidden/>
              </w:rPr>
              <w:t>77</w:t>
            </w:r>
            <w:r>
              <w:rPr>
                <w:noProof/>
                <w:webHidden/>
              </w:rPr>
              <w:fldChar w:fldCharType="end"/>
            </w:r>
          </w:hyperlink>
        </w:p>
        <w:p w:rsidR="002E0F8B" w:rsidRDefault="002E0F8B" w14:paraId="67630985" w14:textId="4A15D9B1">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323">
            <w:r w:rsidRPr="0026266B">
              <w:rPr>
                <w:rStyle w:val="Hyperlink"/>
                <w:noProof/>
              </w:rPr>
              <w:t>6.3</w:t>
            </w:r>
            <w:r>
              <w:rPr>
                <w:rFonts w:asciiTheme="minorHAnsi" w:hAnsiTheme="minorHAnsi" w:eastAsiaTheme="minorEastAsia" w:cstheme="minorBidi"/>
                <w:b w:val="0"/>
                <w:bCs w:val="0"/>
                <w:noProof/>
                <w:sz w:val="22"/>
                <w:szCs w:val="22"/>
              </w:rPr>
              <w:tab/>
            </w:r>
            <w:r w:rsidRPr="0026266B">
              <w:rPr>
                <w:rStyle w:val="Hyperlink"/>
                <w:noProof/>
              </w:rPr>
              <w:t>Legal, Social, Ethical and Professional Issues</w:t>
            </w:r>
            <w:r>
              <w:rPr>
                <w:noProof/>
                <w:webHidden/>
              </w:rPr>
              <w:tab/>
            </w:r>
            <w:r>
              <w:rPr>
                <w:noProof/>
                <w:webHidden/>
              </w:rPr>
              <w:fldChar w:fldCharType="begin"/>
            </w:r>
            <w:r>
              <w:rPr>
                <w:noProof/>
                <w:webHidden/>
              </w:rPr>
              <w:instrText xml:space="preserve"> PAGEREF _Toc101468323 \h </w:instrText>
            </w:r>
            <w:r>
              <w:rPr>
                <w:noProof/>
                <w:webHidden/>
              </w:rPr>
            </w:r>
            <w:r>
              <w:rPr>
                <w:noProof/>
                <w:webHidden/>
              </w:rPr>
              <w:fldChar w:fldCharType="separate"/>
            </w:r>
            <w:r w:rsidR="00A5174E">
              <w:rPr>
                <w:noProof/>
                <w:webHidden/>
              </w:rPr>
              <w:t>78</w:t>
            </w:r>
            <w:r>
              <w:rPr>
                <w:noProof/>
                <w:webHidden/>
              </w:rPr>
              <w:fldChar w:fldCharType="end"/>
            </w:r>
          </w:hyperlink>
        </w:p>
        <w:p w:rsidR="002E0F8B" w:rsidRDefault="002E0F8B" w14:paraId="5D712368" w14:textId="041EF634">
          <w:pPr>
            <w:pStyle w:val="TOC3"/>
            <w:tabs>
              <w:tab w:val="left" w:pos="1000"/>
              <w:tab w:val="right" w:leader="dot" w:pos="8188"/>
            </w:tabs>
            <w:rPr>
              <w:rFonts w:asciiTheme="minorHAnsi" w:hAnsiTheme="minorHAnsi" w:eastAsiaTheme="minorEastAsia" w:cstheme="minorBidi"/>
              <w:noProof/>
              <w:sz w:val="22"/>
              <w:szCs w:val="22"/>
            </w:rPr>
          </w:pPr>
          <w:hyperlink w:history="1" w:anchor="_Toc101468324">
            <w:r w:rsidRPr="0026266B">
              <w:rPr>
                <w:rStyle w:val="Hyperlink"/>
                <w:noProof/>
              </w:rPr>
              <w:t>6.3.1</w:t>
            </w:r>
            <w:r>
              <w:rPr>
                <w:rFonts w:asciiTheme="minorHAnsi" w:hAnsiTheme="minorHAnsi" w:eastAsiaTheme="minorEastAsia" w:cstheme="minorBidi"/>
                <w:noProof/>
                <w:sz w:val="22"/>
                <w:szCs w:val="22"/>
              </w:rPr>
              <w:tab/>
            </w:r>
            <w:r w:rsidRPr="0026266B">
              <w:rPr>
                <w:rStyle w:val="Hyperlink"/>
                <w:noProof/>
              </w:rPr>
              <w:t>Legal issues</w:t>
            </w:r>
            <w:r>
              <w:rPr>
                <w:noProof/>
                <w:webHidden/>
              </w:rPr>
              <w:tab/>
            </w:r>
            <w:r>
              <w:rPr>
                <w:noProof/>
                <w:webHidden/>
              </w:rPr>
              <w:fldChar w:fldCharType="begin"/>
            </w:r>
            <w:r>
              <w:rPr>
                <w:noProof/>
                <w:webHidden/>
              </w:rPr>
              <w:instrText xml:space="preserve"> PAGEREF _Toc101468324 \h </w:instrText>
            </w:r>
            <w:r>
              <w:rPr>
                <w:noProof/>
                <w:webHidden/>
              </w:rPr>
            </w:r>
            <w:r>
              <w:rPr>
                <w:noProof/>
                <w:webHidden/>
              </w:rPr>
              <w:fldChar w:fldCharType="separate"/>
            </w:r>
            <w:r w:rsidR="00A5174E">
              <w:rPr>
                <w:noProof/>
                <w:webHidden/>
              </w:rPr>
              <w:t>78</w:t>
            </w:r>
            <w:r>
              <w:rPr>
                <w:noProof/>
                <w:webHidden/>
              </w:rPr>
              <w:fldChar w:fldCharType="end"/>
            </w:r>
          </w:hyperlink>
        </w:p>
        <w:p w:rsidR="002E0F8B" w:rsidRDefault="002E0F8B" w14:paraId="586842CB" w14:textId="1C7327BD">
          <w:pPr>
            <w:pStyle w:val="TOC3"/>
            <w:tabs>
              <w:tab w:val="left" w:pos="1000"/>
              <w:tab w:val="right" w:leader="dot" w:pos="8188"/>
            </w:tabs>
            <w:rPr>
              <w:rFonts w:asciiTheme="minorHAnsi" w:hAnsiTheme="minorHAnsi" w:eastAsiaTheme="minorEastAsia" w:cstheme="minorBidi"/>
              <w:noProof/>
              <w:sz w:val="22"/>
              <w:szCs w:val="22"/>
            </w:rPr>
          </w:pPr>
          <w:hyperlink w:history="1" w:anchor="_Toc101468325">
            <w:r w:rsidRPr="0026266B">
              <w:rPr>
                <w:rStyle w:val="Hyperlink"/>
                <w:noProof/>
              </w:rPr>
              <w:t>6.3.2</w:t>
            </w:r>
            <w:r>
              <w:rPr>
                <w:rFonts w:asciiTheme="minorHAnsi" w:hAnsiTheme="minorHAnsi" w:eastAsiaTheme="minorEastAsia" w:cstheme="minorBidi"/>
                <w:noProof/>
                <w:sz w:val="22"/>
                <w:szCs w:val="22"/>
              </w:rPr>
              <w:tab/>
            </w:r>
            <w:r w:rsidRPr="0026266B">
              <w:rPr>
                <w:rStyle w:val="Hyperlink"/>
                <w:noProof/>
              </w:rPr>
              <w:t>Social issues</w:t>
            </w:r>
            <w:r>
              <w:rPr>
                <w:noProof/>
                <w:webHidden/>
              </w:rPr>
              <w:tab/>
            </w:r>
            <w:r>
              <w:rPr>
                <w:noProof/>
                <w:webHidden/>
              </w:rPr>
              <w:fldChar w:fldCharType="begin"/>
            </w:r>
            <w:r>
              <w:rPr>
                <w:noProof/>
                <w:webHidden/>
              </w:rPr>
              <w:instrText xml:space="preserve"> PAGEREF _Toc101468325 \h </w:instrText>
            </w:r>
            <w:r>
              <w:rPr>
                <w:noProof/>
                <w:webHidden/>
              </w:rPr>
            </w:r>
            <w:r>
              <w:rPr>
                <w:noProof/>
                <w:webHidden/>
              </w:rPr>
              <w:fldChar w:fldCharType="separate"/>
            </w:r>
            <w:r w:rsidR="00A5174E">
              <w:rPr>
                <w:noProof/>
                <w:webHidden/>
              </w:rPr>
              <w:t>78</w:t>
            </w:r>
            <w:r>
              <w:rPr>
                <w:noProof/>
                <w:webHidden/>
              </w:rPr>
              <w:fldChar w:fldCharType="end"/>
            </w:r>
          </w:hyperlink>
        </w:p>
        <w:p w:rsidR="002E0F8B" w:rsidRDefault="002E0F8B" w14:paraId="32D742CF" w14:textId="061FBA37">
          <w:pPr>
            <w:pStyle w:val="TOC3"/>
            <w:tabs>
              <w:tab w:val="left" w:pos="1000"/>
              <w:tab w:val="right" w:leader="dot" w:pos="8188"/>
            </w:tabs>
            <w:rPr>
              <w:rFonts w:asciiTheme="minorHAnsi" w:hAnsiTheme="minorHAnsi" w:eastAsiaTheme="minorEastAsia" w:cstheme="minorBidi"/>
              <w:noProof/>
              <w:sz w:val="22"/>
              <w:szCs w:val="22"/>
            </w:rPr>
          </w:pPr>
          <w:hyperlink w:history="1" w:anchor="_Toc101468326">
            <w:r w:rsidRPr="0026266B">
              <w:rPr>
                <w:rStyle w:val="Hyperlink"/>
                <w:noProof/>
              </w:rPr>
              <w:t>6.3.3</w:t>
            </w:r>
            <w:r>
              <w:rPr>
                <w:rFonts w:asciiTheme="minorHAnsi" w:hAnsiTheme="minorHAnsi" w:eastAsiaTheme="minorEastAsia" w:cstheme="minorBidi"/>
                <w:noProof/>
                <w:sz w:val="22"/>
                <w:szCs w:val="22"/>
              </w:rPr>
              <w:tab/>
            </w:r>
            <w:r w:rsidRPr="0026266B">
              <w:rPr>
                <w:rStyle w:val="Hyperlink"/>
                <w:noProof/>
              </w:rPr>
              <w:t>Ethical issues</w:t>
            </w:r>
            <w:r>
              <w:rPr>
                <w:noProof/>
                <w:webHidden/>
              </w:rPr>
              <w:tab/>
            </w:r>
            <w:r>
              <w:rPr>
                <w:noProof/>
                <w:webHidden/>
              </w:rPr>
              <w:fldChar w:fldCharType="begin"/>
            </w:r>
            <w:r>
              <w:rPr>
                <w:noProof/>
                <w:webHidden/>
              </w:rPr>
              <w:instrText xml:space="preserve"> PAGEREF _Toc101468326 \h </w:instrText>
            </w:r>
            <w:r>
              <w:rPr>
                <w:noProof/>
                <w:webHidden/>
              </w:rPr>
            </w:r>
            <w:r>
              <w:rPr>
                <w:noProof/>
                <w:webHidden/>
              </w:rPr>
              <w:fldChar w:fldCharType="separate"/>
            </w:r>
            <w:r w:rsidR="00A5174E">
              <w:rPr>
                <w:noProof/>
                <w:webHidden/>
              </w:rPr>
              <w:t>78</w:t>
            </w:r>
            <w:r>
              <w:rPr>
                <w:noProof/>
                <w:webHidden/>
              </w:rPr>
              <w:fldChar w:fldCharType="end"/>
            </w:r>
          </w:hyperlink>
        </w:p>
        <w:p w:rsidR="002E0F8B" w:rsidRDefault="002E0F8B" w14:paraId="072AC99B" w14:textId="0D67C071">
          <w:pPr>
            <w:pStyle w:val="TOC3"/>
            <w:tabs>
              <w:tab w:val="left" w:pos="1000"/>
              <w:tab w:val="right" w:leader="dot" w:pos="8188"/>
            </w:tabs>
            <w:rPr>
              <w:rFonts w:asciiTheme="minorHAnsi" w:hAnsiTheme="minorHAnsi" w:eastAsiaTheme="minorEastAsia" w:cstheme="minorBidi"/>
              <w:noProof/>
              <w:sz w:val="22"/>
              <w:szCs w:val="22"/>
            </w:rPr>
          </w:pPr>
          <w:hyperlink w:history="1" w:anchor="_Toc101468327">
            <w:r w:rsidRPr="0026266B">
              <w:rPr>
                <w:rStyle w:val="Hyperlink"/>
                <w:noProof/>
              </w:rPr>
              <w:t>6.3.4</w:t>
            </w:r>
            <w:r>
              <w:rPr>
                <w:rFonts w:asciiTheme="minorHAnsi" w:hAnsiTheme="minorHAnsi" w:eastAsiaTheme="minorEastAsia" w:cstheme="minorBidi"/>
                <w:noProof/>
                <w:sz w:val="22"/>
                <w:szCs w:val="22"/>
              </w:rPr>
              <w:tab/>
            </w:r>
            <w:r w:rsidRPr="0026266B">
              <w:rPr>
                <w:rStyle w:val="Hyperlink"/>
                <w:noProof/>
              </w:rPr>
              <w:t>Professional issues</w:t>
            </w:r>
            <w:r>
              <w:rPr>
                <w:noProof/>
                <w:webHidden/>
              </w:rPr>
              <w:tab/>
            </w:r>
            <w:r>
              <w:rPr>
                <w:noProof/>
                <w:webHidden/>
              </w:rPr>
              <w:fldChar w:fldCharType="begin"/>
            </w:r>
            <w:r>
              <w:rPr>
                <w:noProof/>
                <w:webHidden/>
              </w:rPr>
              <w:instrText xml:space="preserve"> PAGEREF _Toc101468327 \h </w:instrText>
            </w:r>
            <w:r>
              <w:rPr>
                <w:noProof/>
                <w:webHidden/>
              </w:rPr>
            </w:r>
            <w:r>
              <w:rPr>
                <w:noProof/>
                <w:webHidden/>
              </w:rPr>
              <w:fldChar w:fldCharType="separate"/>
            </w:r>
            <w:r w:rsidR="00A5174E">
              <w:rPr>
                <w:noProof/>
                <w:webHidden/>
              </w:rPr>
              <w:t>79</w:t>
            </w:r>
            <w:r>
              <w:rPr>
                <w:noProof/>
                <w:webHidden/>
              </w:rPr>
              <w:fldChar w:fldCharType="end"/>
            </w:r>
          </w:hyperlink>
        </w:p>
        <w:p w:rsidR="002E0F8B" w:rsidRDefault="002E0F8B" w14:paraId="0F8500F3" w14:textId="38383CF6">
          <w:pPr>
            <w:pStyle w:val="TOC2"/>
            <w:tabs>
              <w:tab w:val="left" w:pos="600"/>
              <w:tab w:val="right" w:leader="dot" w:pos="8188"/>
            </w:tabs>
            <w:rPr>
              <w:rFonts w:asciiTheme="minorHAnsi" w:hAnsiTheme="minorHAnsi" w:eastAsiaTheme="minorEastAsia" w:cstheme="minorBidi"/>
              <w:b w:val="0"/>
              <w:bCs w:val="0"/>
              <w:noProof/>
              <w:sz w:val="22"/>
              <w:szCs w:val="22"/>
            </w:rPr>
          </w:pPr>
          <w:hyperlink w:history="1" w:anchor="_Toc101468328">
            <w:r w:rsidRPr="0026266B">
              <w:rPr>
                <w:rStyle w:val="Hyperlink"/>
                <w:noProof/>
              </w:rPr>
              <w:t>6.4</w:t>
            </w:r>
            <w:r>
              <w:rPr>
                <w:rFonts w:asciiTheme="minorHAnsi" w:hAnsiTheme="minorHAnsi" w:eastAsiaTheme="minorEastAsia" w:cstheme="minorBidi"/>
                <w:b w:val="0"/>
                <w:bCs w:val="0"/>
                <w:noProof/>
                <w:sz w:val="22"/>
                <w:szCs w:val="22"/>
              </w:rPr>
              <w:tab/>
            </w:r>
            <w:r w:rsidRPr="0026266B">
              <w:rPr>
                <w:rStyle w:val="Hyperlink"/>
                <w:noProof/>
              </w:rPr>
              <w:t>Synoptic Reflections</w:t>
            </w:r>
            <w:r>
              <w:rPr>
                <w:noProof/>
                <w:webHidden/>
              </w:rPr>
              <w:tab/>
            </w:r>
            <w:r>
              <w:rPr>
                <w:noProof/>
                <w:webHidden/>
              </w:rPr>
              <w:fldChar w:fldCharType="begin"/>
            </w:r>
            <w:r>
              <w:rPr>
                <w:noProof/>
                <w:webHidden/>
              </w:rPr>
              <w:instrText xml:space="preserve"> PAGEREF _Toc101468328 \h </w:instrText>
            </w:r>
            <w:r>
              <w:rPr>
                <w:noProof/>
                <w:webHidden/>
              </w:rPr>
            </w:r>
            <w:r>
              <w:rPr>
                <w:noProof/>
                <w:webHidden/>
              </w:rPr>
              <w:fldChar w:fldCharType="separate"/>
            </w:r>
            <w:r w:rsidR="00A5174E">
              <w:rPr>
                <w:noProof/>
                <w:webHidden/>
              </w:rPr>
              <w:t>80</w:t>
            </w:r>
            <w:r>
              <w:rPr>
                <w:noProof/>
                <w:webHidden/>
              </w:rPr>
              <w:fldChar w:fldCharType="end"/>
            </w:r>
          </w:hyperlink>
        </w:p>
        <w:p w:rsidR="002E0F8B" w:rsidRDefault="002E0F8B" w14:paraId="7C82223F" w14:textId="46ADBD5C">
          <w:pPr>
            <w:pStyle w:val="TOC1"/>
            <w:rPr>
              <w:rFonts w:asciiTheme="minorHAnsi" w:hAnsiTheme="minorHAnsi" w:eastAsiaTheme="minorEastAsia" w:cstheme="minorBidi"/>
              <w:b w:val="0"/>
              <w:bCs w:val="0"/>
              <w:caps w:val="0"/>
              <w:noProof/>
              <w:sz w:val="22"/>
              <w:szCs w:val="22"/>
            </w:rPr>
          </w:pPr>
          <w:hyperlink w:history="1" w:anchor="_Toc101468329">
            <w:r w:rsidRPr="0026266B">
              <w:rPr>
                <w:rStyle w:val="Hyperlink"/>
                <w:noProof/>
              </w:rPr>
              <w:t>References</w:t>
            </w:r>
            <w:r>
              <w:rPr>
                <w:noProof/>
                <w:webHidden/>
              </w:rPr>
              <w:tab/>
            </w:r>
            <w:r>
              <w:rPr>
                <w:noProof/>
                <w:webHidden/>
              </w:rPr>
              <w:fldChar w:fldCharType="begin"/>
            </w:r>
            <w:r>
              <w:rPr>
                <w:noProof/>
                <w:webHidden/>
              </w:rPr>
              <w:instrText xml:space="preserve"> PAGEREF _Toc101468329 \h </w:instrText>
            </w:r>
            <w:r>
              <w:rPr>
                <w:noProof/>
                <w:webHidden/>
              </w:rPr>
            </w:r>
            <w:r>
              <w:rPr>
                <w:noProof/>
                <w:webHidden/>
              </w:rPr>
              <w:fldChar w:fldCharType="separate"/>
            </w:r>
            <w:r w:rsidR="00A5174E">
              <w:rPr>
                <w:noProof/>
                <w:webHidden/>
              </w:rPr>
              <w:t>81</w:t>
            </w:r>
            <w:r>
              <w:rPr>
                <w:noProof/>
                <w:webHidden/>
              </w:rPr>
              <w:fldChar w:fldCharType="end"/>
            </w:r>
          </w:hyperlink>
        </w:p>
        <w:p w:rsidR="002E0F8B" w:rsidRDefault="002E0F8B" w14:paraId="2768BF07" w14:textId="30555C14">
          <w:pPr>
            <w:pStyle w:val="TOC1"/>
            <w:rPr>
              <w:rFonts w:asciiTheme="minorHAnsi" w:hAnsiTheme="minorHAnsi" w:eastAsiaTheme="minorEastAsia" w:cstheme="minorBidi"/>
              <w:b w:val="0"/>
              <w:bCs w:val="0"/>
              <w:caps w:val="0"/>
              <w:noProof/>
              <w:sz w:val="22"/>
              <w:szCs w:val="22"/>
            </w:rPr>
          </w:pPr>
          <w:hyperlink w:history="1" w:anchor="_Toc101468330">
            <w:r w:rsidRPr="0026266B">
              <w:rPr>
                <w:rStyle w:val="Hyperlink"/>
                <w:noProof/>
              </w:rPr>
              <w:t>Bibliography</w:t>
            </w:r>
            <w:r>
              <w:rPr>
                <w:noProof/>
                <w:webHidden/>
              </w:rPr>
              <w:tab/>
            </w:r>
            <w:r>
              <w:rPr>
                <w:noProof/>
                <w:webHidden/>
              </w:rPr>
              <w:fldChar w:fldCharType="begin"/>
            </w:r>
            <w:r>
              <w:rPr>
                <w:noProof/>
                <w:webHidden/>
              </w:rPr>
              <w:instrText xml:space="preserve"> PAGEREF _Toc101468330 \h </w:instrText>
            </w:r>
            <w:r>
              <w:rPr>
                <w:noProof/>
                <w:webHidden/>
              </w:rPr>
            </w:r>
            <w:r>
              <w:rPr>
                <w:noProof/>
                <w:webHidden/>
              </w:rPr>
              <w:fldChar w:fldCharType="separate"/>
            </w:r>
            <w:r w:rsidR="00A5174E">
              <w:rPr>
                <w:noProof/>
                <w:webHidden/>
              </w:rPr>
              <w:t>83</w:t>
            </w:r>
            <w:r>
              <w:rPr>
                <w:noProof/>
                <w:webHidden/>
              </w:rPr>
              <w:fldChar w:fldCharType="end"/>
            </w:r>
          </w:hyperlink>
        </w:p>
        <w:p w:rsidR="002E0F8B" w:rsidRDefault="002E0F8B" w14:paraId="787537FF" w14:textId="64BDBCB4">
          <w:pPr>
            <w:pStyle w:val="TOC1"/>
            <w:rPr>
              <w:rFonts w:asciiTheme="minorHAnsi" w:hAnsiTheme="minorHAnsi" w:eastAsiaTheme="minorEastAsia" w:cstheme="minorBidi"/>
              <w:b w:val="0"/>
              <w:bCs w:val="0"/>
              <w:caps w:val="0"/>
              <w:noProof/>
              <w:sz w:val="22"/>
              <w:szCs w:val="22"/>
            </w:rPr>
          </w:pPr>
          <w:hyperlink w:history="1" w:anchor="_Toc101468331">
            <w:r w:rsidRPr="0026266B">
              <w:rPr>
                <w:rStyle w:val="Hyperlink"/>
                <w:noProof/>
              </w:rPr>
              <w:t>appendix A. NVIDIA JETSON NANO TECHNICAL SPECIFICATION</w:t>
            </w:r>
            <w:r>
              <w:rPr>
                <w:noProof/>
                <w:webHidden/>
              </w:rPr>
              <w:tab/>
            </w:r>
            <w:r>
              <w:rPr>
                <w:noProof/>
                <w:webHidden/>
              </w:rPr>
              <w:fldChar w:fldCharType="begin"/>
            </w:r>
            <w:r>
              <w:rPr>
                <w:noProof/>
                <w:webHidden/>
              </w:rPr>
              <w:instrText xml:space="preserve"> PAGEREF _Toc101468331 \h </w:instrText>
            </w:r>
            <w:r>
              <w:rPr>
                <w:noProof/>
                <w:webHidden/>
              </w:rPr>
            </w:r>
            <w:r>
              <w:rPr>
                <w:noProof/>
                <w:webHidden/>
              </w:rPr>
              <w:fldChar w:fldCharType="separate"/>
            </w:r>
            <w:r w:rsidR="00A5174E">
              <w:rPr>
                <w:noProof/>
                <w:webHidden/>
              </w:rPr>
              <w:t>86</w:t>
            </w:r>
            <w:r>
              <w:rPr>
                <w:noProof/>
                <w:webHidden/>
              </w:rPr>
              <w:fldChar w:fldCharType="end"/>
            </w:r>
          </w:hyperlink>
        </w:p>
        <w:p w:rsidR="002E0F8B" w:rsidRDefault="002E0F8B" w14:paraId="43F22447" w14:textId="574436D2">
          <w:pPr>
            <w:pStyle w:val="TOC1"/>
            <w:rPr>
              <w:rFonts w:asciiTheme="minorHAnsi" w:hAnsiTheme="minorHAnsi" w:eastAsiaTheme="minorEastAsia" w:cstheme="minorBidi"/>
              <w:b w:val="0"/>
              <w:bCs w:val="0"/>
              <w:caps w:val="0"/>
              <w:noProof/>
              <w:sz w:val="22"/>
              <w:szCs w:val="22"/>
            </w:rPr>
          </w:pPr>
          <w:hyperlink w:history="1" w:anchor="_Toc101468332">
            <w:r w:rsidRPr="0026266B">
              <w:rPr>
                <w:rStyle w:val="Hyperlink"/>
                <w:noProof/>
              </w:rPr>
              <w:t>appendix B. NVIDIA JETSON NANO PERFORMANCE COMPARISON</w:t>
            </w:r>
            <w:r>
              <w:rPr>
                <w:noProof/>
                <w:webHidden/>
              </w:rPr>
              <w:tab/>
            </w:r>
            <w:r>
              <w:rPr>
                <w:noProof/>
                <w:webHidden/>
              </w:rPr>
              <w:fldChar w:fldCharType="begin"/>
            </w:r>
            <w:r>
              <w:rPr>
                <w:noProof/>
                <w:webHidden/>
              </w:rPr>
              <w:instrText xml:space="preserve"> PAGEREF _Toc101468332 \h </w:instrText>
            </w:r>
            <w:r>
              <w:rPr>
                <w:noProof/>
                <w:webHidden/>
              </w:rPr>
            </w:r>
            <w:r>
              <w:rPr>
                <w:noProof/>
                <w:webHidden/>
              </w:rPr>
              <w:fldChar w:fldCharType="separate"/>
            </w:r>
            <w:r w:rsidR="00A5174E">
              <w:rPr>
                <w:noProof/>
                <w:webHidden/>
              </w:rPr>
              <w:t>87</w:t>
            </w:r>
            <w:r>
              <w:rPr>
                <w:noProof/>
                <w:webHidden/>
              </w:rPr>
              <w:fldChar w:fldCharType="end"/>
            </w:r>
          </w:hyperlink>
        </w:p>
        <w:p w:rsidR="002E0F8B" w:rsidRDefault="002E0F8B" w14:paraId="3B668E56" w14:textId="3CF7034B">
          <w:pPr>
            <w:pStyle w:val="TOC1"/>
            <w:rPr>
              <w:rFonts w:asciiTheme="minorHAnsi" w:hAnsiTheme="minorHAnsi" w:eastAsiaTheme="minorEastAsia" w:cstheme="minorBidi"/>
              <w:b w:val="0"/>
              <w:bCs w:val="0"/>
              <w:caps w:val="0"/>
              <w:noProof/>
              <w:sz w:val="22"/>
              <w:szCs w:val="22"/>
            </w:rPr>
          </w:pPr>
          <w:hyperlink w:history="1" w:anchor="_Toc101468333">
            <w:r w:rsidRPr="0026266B">
              <w:rPr>
                <w:rStyle w:val="Hyperlink"/>
                <w:noProof/>
              </w:rPr>
              <w:t>appendix c. power and performance Measurement results</w:t>
            </w:r>
            <w:r>
              <w:rPr>
                <w:noProof/>
                <w:webHidden/>
              </w:rPr>
              <w:tab/>
            </w:r>
            <w:r>
              <w:rPr>
                <w:noProof/>
                <w:webHidden/>
              </w:rPr>
              <w:fldChar w:fldCharType="begin"/>
            </w:r>
            <w:r>
              <w:rPr>
                <w:noProof/>
                <w:webHidden/>
              </w:rPr>
              <w:instrText xml:space="preserve"> PAGEREF _Toc101468333 \h </w:instrText>
            </w:r>
            <w:r>
              <w:rPr>
                <w:noProof/>
                <w:webHidden/>
              </w:rPr>
            </w:r>
            <w:r>
              <w:rPr>
                <w:noProof/>
                <w:webHidden/>
              </w:rPr>
              <w:fldChar w:fldCharType="separate"/>
            </w:r>
            <w:r w:rsidR="00A5174E">
              <w:rPr>
                <w:noProof/>
                <w:webHidden/>
              </w:rPr>
              <w:t>90</w:t>
            </w:r>
            <w:r>
              <w:rPr>
                <w:noProof/>
                <w:webHidden/>
              </w:rPr>
              <w:fldChar w:fldCharType="end"/>
            </w:r>
          </w:hyperlink>
        </w:p>
        <w:p w:rsidR="002E0F8B" w:rsidRDefault="002E0F8B" w14:paraId="686F4B36" w14:textId="7D4EE013">
          <w:pPr>
            <w:pStyle w:val="TOC1"/>
            <w:rPr>
              <w:rFonts w:asciiTheme="minorHAnsi" w:hAnsiTheme="minorHAnsi" w:eastAsiaTheme="minorEastAsia" w:cstheme="minorBidi"/>
              <w:b w:val="0"/>
              <w:bCs w:val="0"/>
              <w:caps w:val="0"/>
              <w:noProof/>
              <w:sz w:val="22"/>
              <w:szCs w:val="22"/>
            </w:rPr>
          </w:pPr>
          <w:hyperlink w:history="1" w:anchor="_Toc101468334">
            <w:r w:rsidRPr="0026266B">
              <w:rPr>
                <w:rStyle w:val="Hyperlink"/>
                <w:noProof/>
              </w:rPr>
              <w:t>appendix d. Calculation for potential battery runtime</w:t>
            </w:r>
            <w:r>
              <w:rPr>
                <w:noProof/>
                <w:webHidden/>
              </w:rPr>
              <w:tab/>
            </w:r>
            <w:r>
              <w:rPr>
                <w:noProof/>
                <w:webHidden/>
              </w:rPr>
              <w:fldChar w:fldCharType="begin"/>
            </w:r>
            <w:r>
              <w:rPr>
                <w:noProof/>
                <w:webHidden/>
              </w:rPr>
              <w:instrText xml:space="preserve"> PAGEREF _Toc101468334 \h </w:instrText>
            </w:r>
            <w:r>
              <w:rPr>
                <w:noProof/>
                <w:webHidden/>
              </w:rPr>
            </w:r>
            <w:r>
              <w:rPr>
                <w:noProof/>
                <w:webHidden/>
              </w:rPr>
              <w:fldChar w:fldCharType="separate"/>
            </w:r>
            <w:r w:rsidR="00A5174E">
              <w:rPr>
                <w:noProof/>
                <w:webHidden/>
              </w:rPr>
              <w:t>93</w:t>
            </w:r>
            <w:r>
              <w:rPr>
                <w:noProof/>
                <w:webHidden/>
              </w:rPr>
              <w:fldChar w:fldCharType="end"/>
            </w:r>
          </w:hyperlink>
        </w:p>
        <w:p w:rsidR="002E0F8B" w:rsidRDefault="002E0F8B" w14:paraId="10A54BE2" w14:textId="0A16FE62">
          <w:pPr>
            <w:pStyle w:val="TOC1"/>
            <w:rPr>
              <w:rFonts w:asciiTheme="minorHAnsi" w:hAnsiTheme="minorHAnsi" w:eastAsiaTheme="minorEastAsia" w:cstheme="minorBidi"/>
              <w:b w:val="0"/>
              <w:bCs w:val="0"/>
              <w:caps w:val="0"/>
              <w:noProof/>
              <w:sz w:val="22"/>
              <w:szCs w:val="22"/>
            </w:rPr>
          </w:pPr>
          <w:hyperlink w:history="1" w:anchor="_Toc101468335">
            <w:r w:rsidRPr="0026266B">
              <w:rPr>
                <w:rStyle w:val="Hyperlink"/>
                <w:noProof/>
              </w:rPr>
              <w:t>APPENDIX E. Initial project Gannt Chart</w:t>
            </w:r>
            <w:r>
              <w:rPr>
                <w:noProof/>
                <w:webHidden/>
              </w:rPr>
              <w:tab/>
            </w:r>
            <w:r>
              <w:rPr>
                <w:noProof/>
                <w:webHidden/>
              </w:rPr>
              <w:fldChar w:fldCharType="begin"/>
            </w:r>
            <w:r>
              <w:rPr>
                <w:noProof/>
                <w:webHidden/>
              </w:rPr>
              <w:instrText xml:space="preserve"> PAGEREF _Toc101468335 \h </w:instrText>
            </w:r>
            <w:r>
              <w:rPr>
                <w:noProof/>
                <w:webHidden/>
              </w:rPr>
            </w:r>
            <w:r>
              <w:rPr>
                <w:noProof/>
                <w:webHidden/>
              </w:rPr>
              <w:fldChar w:fldCharType="separate"/>
            </w:r>
            <w:r w:rsidR="00A5174E">
              <w:rPr>
                <w:noProof/>
                <w:webHidden/>
              </w:rPr>
              <w:t>94</w:t>
            </w:r>
            <w:r>
              <w:rPr>
                <w:noProof/>
                <w:webHidden/>
              </w:rPr>
              <w:fldChar w:fldCharType="end"/>
            </w:r>
          </w:hyperlink>
        </w:p>
        <w:p w:rsidR="002E0F8B" w:rsidRDefault="002E0F8B" w14:paraId="305CDAD8" w14:textId="6EA6BAA6">
          <w:pPr>
            <w:pStyle w:val="TOC1"/>
            <w:rPr>
              <w:rFonts w:asciiTheme="minorHAnsi" w:hAnsiTheme="minorHAnsi" w:eastAsiaTheme="minorEastAsia" w:cstheme="minorBidi"/>
              <w:b w:val="0"/>
              <w:bCs w:val="0"/>
              <w:caps w:val="0"/>
              <w:noProof/>
              <w:sz w:val="22"/>
              <w:szCs w:val="22"/>
            </w:rPr>
          </w:pPr>
          <w:hyperlink w:history="1" w:anchor="_Toc101468336">
            <w:r w:rsidRPr="0026266B">
              <w:rPr>
                <w:rStyle w:val="Hyperlink"/>
                <w:noProof/>
              </w:rPr>
              <w:t>APPENDIX F. Equipment used</w:t>
            </w:r>
            <w:r>
              <w:rPr>
                <w:noProof/>
                <w:webHidden/>
              </w:rPr>
              <w:tab/>
            </w:r>
            <w:r>
              <w:rPr>
                <w:noProof/>
                <w:webHidden/>
              </w:rPr>
              <w:fldChar w:fldCharType="begin"/>
            </w:r>
            <w:r>
              <w:rPr>
                <w:noProof/>
                <w:webHidden/>
              </w:rPr>
              <w:instrText xml:space="preserve"> PAGEREF _Toc101468336 \h </w:instrText>
            </w:r>
            <w:r>
              <w:rPr>
                <w:noProof/>
                <w:webHidden/>
              </w:rPr>
            </w:r>
            <w:r>
              <w:rPr>
                <w:noProof/>
                <w:webHidden/>
              </w:rPr>
              <w:fldChar w:fldCharType="separate"/>
            </w:r>
            <w:r w:rsidR="00A5174E">
              <w:rPr>
                <w:noProof/>
                <w:webHidden/>
              </w:rPr>
              <w:t>95</w:t>
            </w:r>
            <w:r>
              <w:rPr>
                <w:noProof/>
                <w:webHidden/>
              </w:rPr>
              <w:fldChar w:fldCharType="end"/>
            </w:r>
          </w:hyperlink>
        </w:p>
        <w:p w:rsidRPr="004F0A7C" w:rsidR="00CD14DB" w:rsidP="00B30EC0" w:rsidRDefault="006B32F7" w14:paraId="6662196D" w14:textId="75445DB8">
          <w:pPr>
            <w:jc w:val="left"/>
          </w:pPr>
          <w:r>
            <w:rPr>
              <w:b/>
              <w:color w:val="2B579A"/>
              <w:shd w:val="clear" w:color="auto" w:fill="E6E6E6"/>
            </w:rPr>
            <w:fldChar w:fldCharType="end"/>
          </w:r>
        </w:p>
      </w:sdtContent>
    </w:sdt>
    <w:p w:rsidR="00D749A5" w:rsidP="00B30EC0" w:rsidRDefault="008F24C0" w14:paraId="65FF0F40" w14:textId="043986A8">
      <w:pPr>
        <w:pStyle w:val="PageHeadings"/>
        <w:jc w:val="left"/>
      </w:pPr>
      <w:bookmarkStart w:name="_Toc125788013" w:id="35"/>
      <w:bookmarkStart w:name="_Toc125788064" w:id="36"/>
      <w:bookmarkStart w:name="_Toc56776106" w:id="37"/>
      <w:bookmarkStart w:name="_Toc92910114" w:id="38"/>
      <w:bookmarkStart w:name="_Toc101468278" w:id="39"/>
      <w:r w:rsidRPr="00465164">
        <w:lastRenderedPageBreak/>
        <w:t>List of Figures</w:t>
      </w:r>
      <w:bookmarkEnd w:id="35"/>
      <w:bookmarkEnd w:id="36"/>
      <w:bookmarkEnd w:id="37"/>
      <w:bookmarkEnd w:id="38"/>
      <w:bookmarkEnd w:id="39"/>
    </w:p>
    <w:p w:rsidR="00F64797" w:rsidRDefault="006B32F7" w14:paraId="3886D7FF" w14:textId="70F1ED0C">
      <w:pPr>
        <w:pStyle w:val="TableofFigures"/>
        <w:tabs>
          <w:tab w:val="right" w:leader="dot" w:pos="8188"/>
        </w:tabs>
        <w:rPr>
          <w:rFonts w:asciiTheme="minorHAnsi" w:hAnsiTheme="minorHAnsi" w:eastAsiaTheme="minorEastAsia" w:cstheme="minorBidi"/>
          <w:noProof/>
          <w:sz w:val="22"/>
          <w:szCs w:val="22"/>
        </w:rPr>
      </w:pPr>
      <w:r>
        <w:rPr>
          <w:color w:val="2B579A"/>
          <w:shd w:val="clear" w:color="auto" w:fill="E6E6E6"/>
        </w:rPr>
        <w:fldChar w:fldCharType="begin"/>
      </w:r>
      <w:r>
        <w:instrText xml:space="preserve"> TOC \h \z \c "Figure" </w:instrText>
      </w:r>
      <w:r>
        <w:rPr>
          <w:color w:val="2B579A"/>
          <w:shd w:val="clear" w:color="auto" w:fill="E6E6E6"/>
        </w:rPr>
        <w:fldChar w:fldCharType="separate"/>
      </w:r>
      <w:hyperlink w:history="1" w:anchor="_Toc101468339">
        <w:r w:rsidRPr="00DD573B" w:rsidR="00F64797">
          <w:rPr>
            <w:rStyle w:val="Hyperlink"/>
            <w:noProof/>
          </w:rPr>
          <w:t>Figure 1: U.S. Edge Computing Market Size from 2017 to 2028</w:t>
        </w:r>
        <w:r w:rsidR="00F64797">
          <w:rPr>
            <w:noProof/>
            <w:webHidden/>
          </w:rPr>
          <w:tab/>
        </w:r>
        <w:r w:rsidR="00F64797">
          <w:rPr>
            <w:noProof/>
            <w:webHidden/>
          </w:rPr>
          <w:fldChar w:fldCharType="begin"/>
        </w:r>
        <w:r w:rsidR="00F64797">
          <w:rPr>
            <w:noProof/>
            <w:webHidden/>
          </w:rPr>
          <w:instrText xml:space="preserve"> PAGEREF _Toc101468339 \h </w:instrText>
        </w:r>
        <w:r w:rsidR="00F64797">
          <w:rPr>
            <w:noProof/>
            <w:webHidden/>
          </w:rPr>
        </w:r>
        <w:r w:rsidR="00F64797">
          <w:rPr>
            <w:noProof/>
            <w:webHidden/>
          </w:rPr>
          <w:fldChar w:fldCharType="separate"/>
        </w:r>
        <w:r w:rsidR="00A5174E">
          <w:rPr>
            <w:noProof/>
            <w:webHidden/>
          </w:rPr>
          <w:t>18</w:t>
        </w:r>
        <w:r w:rsidR="00F64797">
          <w:rPr>
            <w:noProof/>
            <w:webHidden/>
          </w:rPr>
          <w:fldChar w:fldCharType="end"/>
        </w:r>
      </w:hyperlink>
    </w:p>
    <w:p w:rsidR="00F64797" w:rsidRDefault="00F64797" w14:paraId="28192E06" w14:textId="3A0DACA8">
      <w:pPr>
        <w:pStyle w:val="TableofFigures"/>
        <w:tabs>
          <w:tab w:val="right" w:leader="dot" w:pos="8188"/>
        </w:tabs>
        <w:rPr>
          <w:rFonts w:asciiTheme="minorHAnsi" w:hAnsiTheme="minorHAnsi" w:eastAsiaTheme="minorEastAsia" w:cstheme="minorBidi"/>
          <w:noProof/>
          <w:sz w:val="22"/>
          <w:szCs w:val="22"/>
        </w:rPr>
      </w:pPr>
      <w:hyperlink w:history="1" w:anchor="_Toc101468340">
        <w:r w:rsidRPr="00DD573B">
          <w:rPr>
            <w:rStyle w:val="Hyperlink"/>
            <w:noProof/>
          </w:rPr>
          <w:t>Figure 2: Global Computer Vision Market size in Billions from 2018 to 2030</w:t>
        </w:r>
        <w:r>
          <w:rPr>
            <w:noProof/>
            <w:webHidden/>
          </w:rPr>
          <w:tab/>
        </w:r>
        <w:r>
          <w:rPr>
            <w:noProof/>
            <w:webHidden/>
          </w:rPr>
          <w:fldChar w:fldCharType="begin"/>
        </w:r>
        <w:r>
          <w:rPr>
            <w:noProof/>
            <w:webHidden/>
          </w:rPr>
          <w:instrText xml:space="preserve"> PAGEREF _Toc101468340 \h </w:instrText>
        </w:r>
        <w:r>
          <w:rPr>
            <w:noProof/>
            <w:webHidden/>
          </w:rPr>
        </w:r>
        <w:r>
          <w:rPr>
            <w:noProof/>
            <w:webHidden/>
          </w:rPr>
          <w:fldChar w:fldCharType="separate"/>
        </w:r>
        <w:r w:rsidR="00A5174E">
          <w:rPr>
            <w:noProof/>
            <w:webHidden/>
          </w:rPr>
          <w:t>19</w:t>
        </w:r>
        <w:r>
          <w:rPr>
            <w:noProof/>
            <w:webHidden/>
          </w:rPr>
          <w:fldChar w:fldCharType="end"/>
        </w:r>
      </w:hyperlink>
    </w:p>
    <w:p w:rsidR="00F64797" w:rsidRDefault="00F64797" w14:paraId="69077498" w14:textId="1B1F3344">
      <w:pPr>
        <w:pStyle w:val="TableofFigures"/>
        <w:tabs>
          <w:tab w:val="right" w:leader="dot" w:pos="8188"/>
        </w:tabs>
        <w:rPr>
          <w:rFonts w:asciiTheme="minorHAnsi" w:hAnsiTheme="minorHAnsi" w:eastAsiaTheme="minorEastAsia" w:cstheme="minorBidi"/>
          <w:noProof/>
          <w:sz w:val="22"/>
          <w:szCs w:val="22"/>
        </w:rPr>
      </w:pPr>
      <w:hyperlink w:history="1" w:anchor="_Toc101468341">
        <w:r w:rsidRPr="00DD573B">
          <w:rPr>
            <w:rStyle w:val="Hyperlink"/>
            <w:noProof/>
          </w:rPr>
          <w:t>Figure 3: Raspberry PI 4</w:t>
        </w:r>
        <w:r>
          <w:rPr>
            <w:noProof/>
            <w:webHidden/>
          </w:rPr>
          <w:tab/>
        </w:r>
        <w:r>
          <w:rPr>
            <w:noProof/>
            <w:webHidden/>
          </w:rPr>
          <w:fldChar w:fldCharType="begin"/>
        </w:r>
        <w:r>
          <w:rPr>
            <w:noProof/>
            <w:webHidden/>
          </w:rPr>
          <w:instrText xml:space="preserve"> PAGEREF _Toc101468341 \h </w:instrText>
        </w:r>
        <w:r>
          <w:rPr>
            <w:noProof/>
            <w:webHidden/>
          </w:rPr>
        </w:r>
        <w:r>
          <w:rPr>
            <w:noProof/>
            <w:webHidden/>
          </w:rPr>
          <w:fldChar w:fldCharType="separate"/>
        </w:r>
        <w:r w:rsidR="00A5174E">
          <w:rPr>
            <w:noProof/>
            <w:webHidden/>
          </w:rPr>
          <w:t>21</w:t>
        </w:r>
        <w:r>
          <w:rPr>
            <w:noProof/>
            <w:webHidden/>
          </w:rPr>
          <w:fldChar w:fldCharType="end"/>
        </w:r>
      </w:hyperlink>
    </w:p>
    <w:p w:rsidR="00F64797" w:rsidRDefault="00F64797" w14:paraId="5E10D1F2" w14:textId="3D92C525">
      <w:pPr>
        <w:pStyle w:val="TableofFigures"/>
        <w:tabs>
          <w:tab w:val="right" w:leader="dot" w:pos="8188"/>
        </w:tabs>
        <w:rPr>
          <w:rFonts w:asciiTheme="minorHAnsi" w:hAnsiTheme="minorHAnsi" w:eastAsiaTheme="minorEastAsia" w:cstheme="minorBidi"/>
          <w:noProof/>
          <w:sz w:val="22"/>
          <w:szCs w:val="22"/>
        </w:rPr>
      </w:pPr>
      <w:hyperlink w:history="1" w:anchor="_Toc101468342">
        <w:r w:rsidRPr="00DD573B">
          <w:rPr>
            <w:rStyle w:val="Hyperlink"/>
            <w:noProof/>
          </w:rPr>
          <w:t>Figure 4: Kria KV260 Development Board on a custom 3D Printed stand</w:t>
        </w:r>
        <w:r>
          <w:rPr>
            <w:noProof/>
            <w:webHidden/>
          </w:rPr>
          <w:tab/>
        </w:r>
        <w:r>
          <w:rPr>
            <w:noProof/>
            <w:webHidden/>
          </w:rPr>
          <w:fldChar w:fldCharType="begin"/>
        </w:r>
        <w:r>
          <w:rPr>
            <w:noProof/>
            <w:webHidden/>
          </w:rPr>
          <w:instrText xml:space="preserve"> PAGEREF _Toc101468342 \h </w:instrText>
        </w:r>
        <w:r>
          <w:rPr>
            <w:noProof/>
            <w:webHidden/>
          </w:rPr>
        </w:r>
        <w:r>
          <w:rPr>
            <w:noProof/>
            <w:webHidden/>
          </w:rPr>
          <w:fldChar w:fldCharType="separate"/>
        </w:r>
        <w:r w:rsidR="00A5174E">
          <w:rPr>
            <w:noProof/>
            <w:webHidden/>
          </w:rPr>
          <w:t>23</w:t>
        </w:r>
        <w:r>
          <w:rPr>
            <w:noProof/>
            <w:webHidden/>
          </w:rPr>
          <w:fldChar w:fldCharType="end"/>
        </w:r>
      </w:hyperlink>
    </w:p>
    <w:p w:rsidR="00F64797" w:rsidRDefault="00F64797" w14:paraId="46530BE0" w14:textId="59FC1F21">
      <w:pPr>
        <w:pStyle w:val="TableofFigures"/>
        <w:tabs>
          <w:tab w:val="right" w:leader="dot" w:pos="8188"/>
        </w:tabs>
        <w:rPr>
          <w:rFonts w:asciiTheme="minorHAnsi" w:hAnsiTheme="minorHAnsi" w:eastAsiaTheme="minorEastAsia" w:cstheme="minorBidi"/>
          <w:noProof/>
          <w:sz w:val="22"/>
          <w:szCs w:val="22"/>
        </w:rPr>
      </w:pPr>
      <w:hyperlink w:history="1" w:anchor="_Toc101468343">
        <w:r w:rsidRPr="00DD573B">
          <w:rPr>
            <w:rStyle w:val="Hyperlink"/>
            <w:noProof/>
          </w:rPr>
          <w:t>Figure 5: Kria KV260 next to NVIDIA Jetson Nano</w:t>
        </w:r>
        <w:r>
          <w:rPr>
            <w:noProof/>
            <w:webHidden/>
          </w:rPr>
          <w:tab/>
        </w:r>
        <w:r>
          <w:rPr>
            <w:noProof/>
            <w:webHidden/>
          </w:rPr>
          <w:fldChar w:fldCharType="begin"/>
        </w:r>
        <w:r>
          <w:rPr>
            <w:noProof/>
            <w:webHidden/>
          </w:rPr>
          <w:instrText xml:space="preserve"> PAGEREF _Toc101468343 \h </w:instrText>
        </w:r>
        <w:r>
          <w:rPr>
            <w:noProof/>
            <w:webHidden/>
          </w:rPr>
        </w:r>
        <w:r>
          <w:rPr>
            <w:noProof/>
            <w:webHidden/>
          </w:rPr>
          <w:fldChar w:fldCharType="separate"/>
        </w:r>
        <w:r w:rsidR="00A5174E">
          <w:rPr>
            <w:noProof/>
            <w:webHidden/>
          </w:rPr>
          <w:t>24</w:t>
        </w:r>
        <w:r>
          <w:rPr>
            <w:noProof/>
            <w:webHidden/>
          </w:rPr>
          <w:fldChar w:fldCharType="end"/>
        </w:r>
      </w:hyperlink>
    </w:p>
    <w:p w:rsidR="00F64797" w:rsidRDefault="00F64797" w14:paraId="7AFB7DD8" w14:textId="01DE72B2">
      <w:pPr>
        <w:pStyle w:val="TableofFigures"/>
        <w:tabs>
          <w:tab w:val="right" w:leader="dot" w:pos="8188"/>
        </w:tabs>
        <w:rPr>
          <w:rFonts w:asciiTheme="minorHAnsi" w:hAnsiTheme="minorHAnsi" w:eastAsiaTheme="minorEastAsia" w:cstheme="minorBidi"/>
          <w:noProof/>
          <w:sz w:val="22"/>
          <w:szCs w:val="22"/>
        </w:rPr>
      </w:pPr>
      <w:hyperlink w:history="1" w:anchor="_Toc101468344">
        <w:r w:rsidRPr="00DD573B">
          <w:rPr>
            <w:rStyle w:val="Hyperlink"/>
            <w:noProof/>
          </w:rPr>
          <w:t>Figure 6: Inference performed on Video Camera attached to KV260 Development Board</w:t>
        </w:r>
        <w:r>
          <w:rPr>
            <w:noProof/>
            <w:webHidden/>
          </w:rPr>
          <w:tab/>
        </w:r>
        <w:r>
          <w:rPr>
            <w:noProof/>
            <w:webHidden/>
          </w:rPr>
          <w:fldChar w:fldCharType="begin"/>
        </w:r>
        <w:r>
          <w:rPr>
            <w:noProof/>
            <w:webHidden/>
          </w:rPr>
          <w:instrText xml:space="preserve"> PAGEREF _Toc101468344 \h </w:instrText>
        </w:r>
        <w:r>
          <w:rPr>
            <w:noProof/>
            <w:webHidden/>
          </w:rPr>
        </w:r>
        <w:r>
          <w:rPr>
            <w:noProof/>
            <w:webHidden/>
          </w:rPr>
          <w:fldChar w:fldCharType="separate"/>
        </w:r>
        <w:r w:rsidR="00A5174E">
          <w:rPr>
            <w:noProof/>
            <w:webHidden/>
          </w:rPr>
          <w:t>25</w:t>
        </w:r>
        <w:r>
          <w:rPr>
            <w:noProof/>
            <w:webHidden/>
          </w:rPr>
          <w:fldChar w:fldCharType="end"/>
        </w:r>
      </w:hyperlink>
    </w:p>
    <w:p w:rsidR="00F64797" w:rsidRDefault="00F64797" w14:paraId="1D17AFC5" w14:textId="12B91E81">
      <w:pPr>
        <w:pStyle w:val="TableofFigures"/>
        <w:tabs>
          <w:tab w:val="right" w:leader="dot" w:pos="8188"/>
        </w:tabs>
        <w:rPr>
          <w:rFonts w:asciiTheme="minorHAnsi" w:hAnsiTheme="minorHAnsi" w:eastAsiaTheme="minorEastAsia" w:cstheme="minorBidi"/>
          <w:noProof/>
          <w:sz w:val="22"/>
          <w:szCs w:val="22"/>
        </w:rPr>
      </w:pPr>
      <w:hyperlink w:history="1" w:anchor="_Toc101468345">
        <w:r w:rsidRPr="00DD573B">
          <w:rPr>
            <w:rStyle w:val="Hyperlink"/>
            <w:noProof/>
          </w:rPr>
          <w:t>Figure 7: NVIDIA Jetson Nano Single Board Computer</w:t>
        </w:r>
        <w:r>
          <w:rPr>
            <w:noProof/>
            <w:webHidden/>
          </w:rPr>
          <w:tab/>
        </w:r>
        <w:r>
          <w:rPr>
            <w:noProof/>
            <w:webHidden/>
          </w:rPr>
          <w:fldChar w:fldCharType="begin"/>
        </w:r>
        <w:r>
          <w:rPr>
            <w:noProof/>
            <w:webHidden/>
          </w:rPr>
          <w:instrText xml:space="preserve"> PAGEREF _Toc101468345 \h </w:instrText>
        </w:r>
        <w:r>
          <w:rPr>
            <w:noProof/>
            <w:webHidden/>
          </w:rPr>
        </w:r>
        <w:r>
          <w:rPr>
            <w:noProof/>
            <w:webHidden/>
          </w:rPr>
          <w:fldChar w:fldCharType="separate"/>
        </w:r>
        <w:r w:rsidR="00A5174E">
          <w:rPr>
            <w:noProof/>
            <w:webHidden/>
          </w:rPr>
          <w:t>27</w:t>
        </w:r>
        <w:r>
          <w:rPr>
            <w:noProof/>
            <w:webHidden/>
          </w:rPr>
          <w:fldChar w:fldCharType="end"/>
        </w:r>
      </w:hyperlink>
    </w:p>
    <w:p w:rsidR="00F64797" w:rsidRDefault="00F64797" w14:paraId="30BEEC6A" w14:textId="76295FC2">
      <w:pPr>
        <w:pStyle w:val="TableofFigures"/>
        <w:tabs>
          <w:tab w:val="right" w:leader="dot" w:pos="8188"/>
        </w:tabs>
        <w:rPr>
          <w:rFonts w:asciiTheme="minorHAnsi" w:hAnsiTheme="minorHAnsi" w:eastAsiaTheme="minorEastAsia" w:cstheme="minorBidi"/>
          <w:noProof/>
          <w:sz w:val="22"/>
          <w:szCs w:val="22"/>
        </w:rPr>
      </w:pPr>
      <w:hyperlink w:history="1" w:anchor="_Toc101468346">
        <w:r w:rsidRPr="00DD573B">
          <w:rPr>
            <w:rStyle w:val="Hyperlink"/>
            <w:noProof/>
          </w:rPr>
          <w:t>Figure 8: Comparing Jetson Nano Performance to Coral Dev Board and Raspberry PI3 with Intel Compute Stick</w:t>
        </w:r>
        <w:r>
          <w:rPr>
            <w:noProof/>
            <w:webHidden/>
          </w:rPr>
          <w:tab/>
        </w:r>
        <w:r>
          <w:rPr>
            <w:noProof/>
            <w:webHidden/>
          </w:rPr>
          <w:fldChar w:fldCharType="begin"/>
        </w:r>
        <w:r>
          <w:rPr>
            <w:noProof/>
            <w:webHidden/>
          </w:rPr>
          <w:instrText xml:space="preserve"> PAGEREF _Toc101468346 \h </w:instrText>
        </w:r>
        <w:r>
          <w:rPr>
            <w:noProof/>
            <w:webHidden/>
          </w:rPr>
        </w:r>
        <w:r>
          <w:rPr>
            <w:noProof/>
            <w:webHidden/>
          </w:rPr>
          <w:fldChar w:fldCharType="separate"/>
        </w:r>
        <w:r w:rsidR="00A5174E">
          <w:rPr>
            <w:noProof/>
            <w:webHidden/>
          </w:rPr>
          <w:t>29</w:t>
        </w:r>
        <w:r>
          <w:rPr>
            <w:noProof/>
            <w:webHidden/>
          </w:rPr>
          <w:fldChar w:fldCharType="end"/>
        </w:r>
      </w:hyperlink>
    </w:p>
    <w:p w:rsidR="00F64797" w:rsidRDefault="00F64797" w14:paraId="27805BCD" w14:textId="6AD6C4AA">
      <w:pPr>
        <w:pStyle w:val="TableofFigures"/>
        <w:tabs>
          <w:tab w:val="right" w:leader="dot" w:pos="8188"/>
        </w:tabs>
        <w:rPr>
          <w:rFonts w:asciiTheme="minorHAnsi" w:hAnsiTheme="minorHAnsi" w:eastAsiaTheme="minorEastAsia" w:cstheme="minorBidi"/>
          <w:noProof/>
          <w:sz w:val="22"/>
          <w:szCs w:val="22"/>
        </w:rPr>
      </w:pPr>
      <w:hyperlink w:history="1" w:anchor="_Toc101468347">
        <w:r w:rsidRPr="00DD573B">
          <w:rPr>
            <w:rStyle w:val="Hyperlink"/>
            <w:noProof/>
          </w:rPr>
          <w:t>Figure 9: Jetson Nano performance running various deep learning inference networks</w:t>
        </w:r>
        <w:r>
          <w:rPr>
            <w:noProof/>
            <w:webHidden/>
          </w:rPr>
          <w:tab/>
        </w:r>
        <w:r>
          <w:rPr>
            <w:noProof/>
            <w:webHidden/>
          </w:rPr>
          <w:fldChar w:fldCharType="begin"/>
        </w:r>
        <w:r>
          <w:rPr>
            <w:noProof/>
            <w:webHidden/>
          </w:rPr>
          <w:instrText xml:space="preserve"> PAGEREF _Toc101468347 \h </w:instrText>
        </w:r>
        <w:r>
          <w:rPr>
            <w:noProof/>
            <w:webHidden/>
          </w:rPr>
        </w:r>
        <w:r>
          <w:rPr>
            <w:noProof/>
            <w:webHidden/>
          </w:rPr>
          <w:fldChar w:fldCharType="separate"/>
        </w:r>
        <w:r w:rsidR="00A5174E">
          <w:rPr>
            <w:noProof/>
            <w:webHidden/>
          </w:rPr>
          <w:t>30</w:t>
        </w:r>
        <w:r>
          <w:rPr>
            <w:noProof/>
            <w:webHidden/>
          </w:rPr>
          <w:fldChar w:fldCharType="end"/>
        </w:r>
      </w:hyperlink>
    </w:p>
    <w:p w:rsidR="00F64797" w:rsidRDefault="00F64797" w14:paraId="024E9148" w14:textId="5642A3EA">
      <w:pPr>
        <w:pStyle w:val="TableofFigures"/>
        <w:tabs>
          <w:tab w:val="right" w:leader="dot" w:pos="8188"/>
        </w:tabs>
        <w:rPr>
          <w:rFonts w:asciiTheme="minorHAnsi" w:hAnsiTheme="minorHAnsi" w:eastAsiaTheme="minorEastAsia" w:cstheme="minorBidi"/>
          <w:noProof/>
          <w:sz w:val="22"/>
          <w:szCs w:val="22"/>
        </w:rPr>
      </w:pPr>
      <w:hyperlink w:history="1" w:anchor="_Toc101468348">
        <w:r w:rsidRPr="00DD573B">
          <w:rPr>
            <w:rStyle w:val="Hyperlink"/>
            <w:noProof/>
          </w:rPr>
          <w:t>Figure 10: LynSyn Lite Power Profiling Board</w:t>
        </w:r>
        <w:r>
          <w:rPr>
            <w:noProof/>
            <w:webHidden/>
          </w:rPr>
          <w:tab/>
        </w:r>
        <w:r>
          <w:rPr>
            <w:noProof/>
            <w:webHidden/>
          </w:rPr>
          <w:fldChar w:fldCharType="begin"/>
        </w:r>
        <w:r>
          <w:rPr>
            <w:noProof/>
            <w:webHidden/>
          </w:rPr>
          <w:instrText xml:space="preserve"> PAGEREF _Toc101468348 \h </w:instrText>
        </w:r>
        <w:r>
          <w:rPr>
            <w:noProof/>
            <w:webHidden/>
          </w:rPr>
        </w:r>
        <w:r>
          <w:rPr>
            <w:noProof/>
            <w:webHidden/>
          </w:rPr>
          <w:fldChar w:fldCharType="separate"/>
        </w:r>
        <w:r w:rsidR="00A5174E">
          <w:rPr>
            <w:noProof/>
            <w:webHidden/>
          </w:rPr>
          <w:t>35</w:t>
        </w:r>
        <w:r>
          <w:rPr>
            <w:noProof/>
            <w:webHidden/>
          </w:rPr>
          <w:fldChar w:fldCharType="end"/>
        </w:r>
      </w:hyperlink>
    </w:p>
    <w:p w:rsidR="00F64797" w:rsidRDefault="00F64797" w14:paraId="1B28276A" w14:textId="2624C387">
      <w:pPr>
        <w:pStyle w:val="TableofFigures"/>
        <w:tabs>
          <w:tab w:val="right" w:leader="dot" w:pos="8188"/>
        </w:tabs>
        <w:rPr>
          <w:rFonts w:asciiTheme="minorHAnsi" w:hAnsiTheme="minorHAnsi" w:eastAsiaTheme="minorEastAsia" w:cstheme="minorBidi"/>
          <w:noProof/>
          <w:sz w:val="22"/>
          <w:szCs w:val="22"/>
        </w:rPr>
      </w:pPr>
      <w:hyperlink w:history="1" w:anchor="_Toc101468349">
        <w:r w:rsidRPr="00DD573B">
          <w:rPr>
            <w:rStyle w:val="Hyperlink"/>
            <w:noProof/>
          </w:rPr>
          <w:t>Figure 11: Jumper Wire Connected to the Microcontroller side of the Status LED Current Limiting Resistor</w:t>
        </w:r>
        <w:r>
          <w:rPr>
            <w:noProof/>
            <w:webHidden/>
          </w:rPr>
          <w:tab/>
        </w:r>
        <w:r>
          <w:rPr>
            <w:noProof/>
            <w:webHidden/>
          </w:rPr>
          <w:fldChar w:fldCharType="begin"/>
        </w:r>
        <w:r>
          <w:rPr>
            <w:noProof/>
            <w:webHidden/>
          </w:rPr>
          <w:instrText xml:space="preserve"> PAGEREF _Toc101468349 \h </w:instrText>
        </w:r>
        <w:r>
          <w:rPr>
            <w:noProof/>
            <w:webHidden/>
          </w:rPr>
        </w:r>
        <w:r>
          <w:rPr>
            <w:noProof/>
            <w:webHidden/>
          </w:rPr>
          <w:fldChar w:fldCharType="separate"/>
        </w:r>
        <w:r w:rsidR="00A5174E">
          <w:rPr>
            <w:noProof/>
            <w:webHidden/>
          </w:rPr>
          <w:t>38</w:t>
        </w:r>
        <w:r>
          <w:rPr>
            <w:noProof/>
            <w:webHidden/>
          </w:rPr>
          <w:fldChar w:fldCharType="end"/>
        </w:r>
      </w:hyperlink>
    </w:p>
    <w:p w:rsidR="00F64797" w:rsidRDefault="00F64797" w14:paraId="6E7CC016" w14:textId="6E05A810">
      <w:pPr>
        <w:pStyle w:val="TableofFigures"/>
        <w:tabs>
          <w:tab w:val="right" w:leader="dot" w:pos="8188"/>
        </w:tabs>
        <w:rPr>
          <w:rFonts w:asciiTheme="minorHAnsi" w:hAnsiTheme="minorHAnsi" w:eastAsiaTheme="minorEastAsia" w:cstheme="minorBidi"/>
          <w:noProof/>
          <w:sz w:val="22"/>
          <w:szCs w:val="22"/>
        </w:rPr>
      </w:pPr>
      <w:hyperlink w:history="1" w:anchor="_Toc101468350">
        <w:r w:rsidRPr="00DD573B">
          <w:rPr>
            <w:rStyle w:val="Hyperlink"/>
            <w:noProof/>
          </w:rPr>
          <w:t>Figure 12: Original project Gantt Chart</w:t>
        </w:r>
        <w:r>
          <w:rPr>
            <w:noProof/>
            <w:webHidden/>
          </w:rPr>
          <w:tab/>
        </w:r>
        <w:r>
          <w:rPr>
            <w:noProof/>
            <w:webHidden/>
          </w:rPr>
          <w:fldChar w:fldCharType="begin"/>
        </w:r>
        <w:r>
          <w:rPr>
            <w:noProof/>
            <w:webHidden/>
          </w:rPr>
          <w:instrText xml:space="preserve"> PAGEREF _Toc101468350 \h </w:instrText>
        </w:r>
        <w:r>
          <w:rPr>
            <w:noProof/>
            <w:webHidden/>
          </w:rPr>
        </w:r>
        <w:r>
          <w:rPr>
            <w:noProof/>
            <w:webHidden/>
          </w:rPr>
          <w:fldChar w:fldCharType="separate"/>
        </w:r>
        <w:r w:rsidR="00A5174E">
          <w:rPr>
            <w:noProof/>
            <w:webHidden/>
          </w:rPr>
          <w:t>42</w:t>
        </w:r>
        <w:r>
          <w:rPr>
            <w:noProof/>
            <w:webHidden/>
          </w:rPr>
          <w:fldChar w:fldCharType="end"/>
        </w:r>
      </w:hyperlink>
    </w:p>
    <w:p w:rsidR="00F64797" w:rsidRDefault="00F64797" w14:paraId="42E1EDC6" w14:textId="1DD57D23">
      <w:pPr>
        <w:pStyle w:val="TableofFigures"/>
        <w:tabs>
          <w:tab w:val="right" w:leader="dot" w:pos="8188"/>
        </w:tabs>
        <w:rPr>
          <w:rFonts w:asciiTheme="minorHAnsi" w:hAnsiTheme="minorHAnsi" w:eastAsiaTheme="minorEastAsia" w:cstheme="minorBidi"/>
          <w:noProof/>
          <w:sz w:val="22"/>
          <w:szCs w:val="22"/>
        </w:rPr>
      </w:pPr>
      <w:hyperlink w:history="1" w:anchor="_Toc101468351">
        <w:r w:rsidRPr="00DD573B">
          <w:rPr>
            <w:rStyle w:val="Hyperlink"/>
            <w:noProof/>
          </w:rPr>
          <w:t>Figure 13: Connection diagram for benchmark tests</w:t>
        </w:r>
        <w:r>
          <w:rPr>
            <w:noProof/>
            <w:webHidden/>
          </w:rPr>
          <w:tab/>
        </w:r>
        <w:r>
          <w:rPr>
            <w:noProof/>
            <w:webHidden/>
          </w:rPr>
          <w:fldChar w:fldCharType="begin"/>
        </w:r>
        <w:r>
          <w:rPr>
            <w:noProof/>
            <w:webHidden/>
          </w:rPr>
          <w:instrText xml:space="preserve"> PAGEREF _Toc101468351 \h </w:instrText>
        </w:r>
        <w:r>
          <w:rPr>
            <w:noProof/>
            <w:webHidden/>
          </w:rPr>
        </w:r>
        <w:r>
          <w:rPr>
            <w:noProof/>
            <w:webHidden/>
          </w:rPr>
          <w:fldChar w:fldCharType="separate"/>
        </w:r>
        <w:r w:rsidR="00A5174E">
          <w:rPr>
            <w:noProof/>
            <w:webHidden/>
          </w:rPr>
          <w:t>48</w:t>
        </w:r>
        <w:r>
          <w:rPr>
            <w:noProof/>
            <w:webHidden/>
          </w:rPr>
          <w:fldChar w:fldCharType="end"/>
        </w:r>
      </w:hyperlink>
    </w:p>
    <w:p w:rsidR="00F64797" w:rsidRDefault="00F64797" w14:paraId="706BA06A" w14:textId="69923FC5">
      <w:pPr>
        <w:pStyle w:val="TableofFigures"/>
        <w:tabs>
          <w:tab w:val="right" w:leader="dot" w:pos="8188"/>
        </w:tabs>
        <w:rPr>
          <w:rFonts w:asciiTheme="minorHAnsi" w:hAnsiTheme="minorHAnsi" w:eastAsiaTheme="minorEastAsia" w:cstheme="minorBidi"/>
          <w:noProof/>
          <w:sz w:val="22"/>
          <w:szCs w:val="22"/>
        </w:rPr>
      </w:pPr>
      <w:hyperlink w:history="1" w:anchor="_Toc101468352">
        <w:r w:rsidRPr="00DD573B">
          <w:rPr>
            <w:rStyle w:val="Hyperlink"/>
            <w:noProof/>
          </w:rPr>
          <w:t>Figure 14: LynSyn Lite Viewer Software – Power measurement represented via power over time chart</w:t>
        </w:r>
        <w:r>
          <w:rPr>
            <w:noProof/>
            <w:webHidden/>
          </w:rPr>
          <w:tab/>
        </w:r>
        <w:r>
          <w:rPr>
            <w:noProof/>
            <w:webHidden/>
          </w:rPr>
          <w:fldChar w:fldCharType="begin"/>
        </w:r>
        <w:r>
          <w:rPr>
            <w:noProof/>
            <w:webHidden/>
          </w:rPr>
          <w:instrText xml:space="preserve"> PAGEREF _Toc101468352 \h </w:instrText>
        </w:r>
        <w:r>
          <w:rPr>
            <w:noProof/>
            <w:webHidden/>
          </w:rPr>
        </w:r>
        <w:r>
          <w:rPr>
            <w:noProof/>
            <w:webHidden/>
          </w:rPr>
          <w:fldChar w:fldCharType="separate"/>
        </w:r>
        <w:r w:rsidR="00A5174E">
          <w:rPr>
            <w:noProof/>
            <w:webHidden/>
          </w:rPr>
          <w:t>50</w:t>
        </w:r>
        <w:r>
          <w:rPr>
            <w:noProof/>
            <w:webHidden/>
          </w:rPr>
          <w:fldChar w:fldCharType="end"/>
        </w:r>
      </w:hyperlink>
    </w:p>
    <w:p w:rsidR="00F64797" w:rsidRDefault="00F64797" w14:paraId="6BF5FA64" w14:textId="23A6224A">
      <w:pPr>
        <w:pStyle w:val="TableofFigures"/>
        <w:tabs>
          <w:tab w:val="right" w:leader="dot" w:pos="8188"/>
        </w:tabs>
        <w:rPr>
          <w:rFonts w:asciiTheme="minorHAnsi" w:hAnsiTheme="minorHAnsi" w:eastAsiaTheme="minorEastAsia" w:cstheme="minorBidi"/>
          <w:noProof/>
          <w:sz w:val="22"/>
          <w:szCs w:val="22"/>
        </w:rPr>
      </w:pPr>
      <w:hyperlink w:history="1" w:anchor="_Toc101468353">
        <w:r w:rsidRPr="00DD573B">
          <w:rPr>
            <w:rStyle w:val="Hyperlink"/>
            <w:noProof/>
          </w:rPr>
          <w:t>Figure 15: LynSyn Lite Viewer Software – Power measurement as represented in a tabular way</w:t>
        </w:r>
        <w:r>
          <w:rPr>
            <w:noProof/>
            <w:webHidden/>
          </w:rPr>
          <w:tab/>
        </w:r>
        <w:r>
          <w:rPr>
            <w:noProof/>
            <w:webHidden/>
          </w:rPr>
          <w:fldChar w:fldCharType="begin"/>
        </w:r>
        <w:r>
          <w:rPr>
            <w:noProof/>
            <w:webHidden/>
          </w:rPr>
          <w:instrText xml:space="preserve"> PAGEREF _Toc101468353 \h </w:instrText>
        </w:r>
        <w:r>
          <w:rPr>
            <w:noProof/>
            <w:webHidden/>
          </w:rPr>
        </w:r>
        <w:r>
          <w:rPr>
            <w:noProof/>
            <w:webHidden/>
          </w:rPr>
          <w:fldChar w:fldCharType="separate"/>
        </w:r>
        <w:r w:rsidR="00A5174E">
          <w:rPr>
            <w:noProof/>
            <w:webHidden/>
          </w:rPr>
          <w:t>51</w:t>
        </w:r>
        <w:r>
          <w:rPr>
            <w:noProof/>
            <w:webHidden/>
          </w:rPr>
          <w:fldChar w:fldCharType="end"/>
        </w:r>
      </w:hyperlink>
    </w:p>
    <w:p w:rsidR="00F64797" w:rsidRDefault="00F64797" w14:paraId="5693C025" w14:textId="7DD8487F">
      <w:pPr>
        <w:pStyle w:val="TableofFigures"/>
        <w:tabs>
          <w:tab w:val="right" w:leader="dot" w:pos="8188"/>
        </w:tabs>
        <w:rPr>
          <w:rFonts w:asciiTheme="minorHAnsi" w:hAnsiTheme="minorHAnsi" w:eastAsiaTheme="minorEastAsia" w:cstheme="minorBidi"/>
          <w:noProof/>
          <w:sz w:val="22"/>
          <w:szCs w:val="22"/>
        </w:rPr>
      </w:pPr>
      <w:hyperlink w:history="1" w:anchor="_Toc101468354">
        <w:r w:rsidRPr="00DD573B">
          <w:rPr>
            <w:rStyle w:val="Hyperlink"/>
            <w:noProof/>
          </w:rPr>
          <w:t>Figure 16: LynSyn Lite Viewer Software – Power Profiling starting form – user prompted to enter power profiling duration</w:t>
        </w:r>
        <w:r>
          <w:rPr>
            <w:noProof/>
            <w:webHidden/>
          </w:rPr>
          <w:tab/>
        </w:r>
        <w:r>
          <w:rPr>
            <w:noProof/>
            <w:webHidden/>
          </w:rPr>
          <w:fldChar w:fldCharType="begin"/>
        </w:r>
        <w:r>
          <w:rPr>
            <w:noProof/>
            <w:webHidden/>
          </w:rPr>
          <w:instrText xml:space="preserve"> PAGEREF _Toc101468354 \h </w:instrText>
        </w:r>
        <w:r>
          <w:rPr>
            <w:noProof/>
            <w:webHidden/>
          </w:rPr>
        </w:r>
        <w:r>
          <w:rPr>
            <w:noProof/>
            <w:webHidden/>
          </w:rPr>
          <w:fldChar w:fldCharType="separate"/>
        </w:r>
        <w:r w:rsidR="00A5174E">
          <w:rPr>
            <w:noProof/>
            <w:webHidden/>
          </w:rPr>
          <w:t>51</w:t>
        </w:r>
        <w:r>
          <w:rPr>
            <w:noProof/>
            <w:webHidden/>
          </w:rPr>
          <w:fldChar w:fldCharType="end"/>
        </w:r>
      </w:hyperlink>
    </w:p>
    <w:p w:rsidR="00F64797" w:rsidRDefault="00F64797" w14:paraId="7D3F21FB" w14:textId="6813CBBC">
      <w:pPr>
        <w:pStyle w:val="TableofFigures"/>
        <w:tabs>
          <w:tab w:val="right" w:leader="dot" w:pos="8188"/>
        </w:tabs>
        <w:rPr>
          <w:rFonts w:asciiTheme="minorHAnsi" w:hAnsiTheme="minorHAnsi" w:eastAsiaTheme="minorEastAsia" w:cstheme="minorBidi"/>
          <w:noProof/>
          <w:sz w:val="22"/>
          <w:szCs w:val="22"/>
        </w:rPr>
      </w:pPr>
      <w:hyperlink w:history="1" w:anchor="_Toc101468355">
        <w:r w:rsidRPr="00DD573B">
          <w:rPr>
            <w:rStyle w:val="Hyperlink"/>
            <w:noProof/>
          </w:rPr>
          <w:t>Figure 17: Benchmark measuring program described via a state diagram showing a continuous benchmarking process</w:t>
        </w:r>
        <w:r>
          <w:rPr>
            <w:noProof/>
            <w:webHidden/>
          </w:rPr>
          <w:tab/>
        </w:r>
        <w:r>
          <w:rPr>
            <w:noProof/>
            <w:webHidden/>
          </w:rPr>
          <w:fldChar w:fldCharType="begin"/>
        </w:r>
        <w:r>
          <w:rPr>
            <w:noProof/>
            <w:webHidden/>
          </w:rPr>
          <w:instrText xml:space="preserve"> PAGEREF _Toc101468355 \h </w:instrText>
        </w:r>
        <w:r>
          <w:rPr>
            <w:noProof/>
            <w:webHidden/>
          </w:rPr>
        </w:r>
        <w:r>
          <w:rPr>
            <w:noProof/>
            <w:webHidden/>
          </w:rPr>
          <w:fldChar w:fldCharType="separate"/>
        </w:r>
        <w:r w:rsidR="00A5174E">
          <w:rPr>
            <w:noProof/>
            <w:webHidden/>
          </w:rPr>
          <w:t>59</w:t>
        </w:r>
        <w:r>
          <w:rPr>
            <w:noProof/>
            <w:webHidden/>
          </w:rPr>
          <w:fldChar w:fldCharType="end"/>
        </w:r>
      </w:hyperlink>
    </w:p>
    <w:p w:rsidR="00F64797" w:rsidRDefault="00F64797" w14:paraId="7A079284" w14:textId="5EC16246">
      <w:pPr>
        <w:pStyle w:val="TableofFigures"/>
        <w:tabs>
          <w:tab w:val="right" w:leader="dot" w:pos="8188"/>
        </w:tabs>
        <w:rPr>
          <w:rFonts w:asciiTheme="minorHAnsi" w:hAnsiTheme="minorHAnsi" w:eastAsiaTheme="minorEastAsia" w:cstheme="minorBidi"/>
          <w:noProof/>
          <w:sz w:val="22"/>
          <w:szCs w:val="22"/>
        </w:rPr>
      </w:pPr>
      <w:hyperlink w:history="1" w:anchor="_Toc101468356">
        <w:r w:rsidRPr="00DD573B">
          <w:rPr>
            <w:rStyle w:val="Hyperlink"/>
            <w:noProof/>
          </w:rPr>
          <w:t>Figure 18: FPS Performance of various sized YOLOv5 models on Jetson Nano</w:t>
        </w:r>
        <w:r>
          <w:rPr>
            <w:noProof/>
            <w:webHidden/>
          </w:rPr>
          <w:tab/>
        </w:r>
        <w:r>
          <w:rPr>
            <w:noProof/>
            <w:webHidden/>
          </w:rPr>
          <w:fldChar w:fldCharType="begin"/>
        </w:r>
        <w:r>
          <w:rPr>
            <w:noProof/>
            <w:webHidden/>
          </w:rPr>
          <w:instrText xml:space="preserve"> PAGEREF _Toc101468356 \h </w:instrText>
        </w:r>
        <w:r>
          <w:rPr>
            <w:noProof/>
            <w:webHidden/>
          </w:rPr>
        </w:r>
        <w:r>
          <w:rPr>
            <w:noProof/>
            <w:webHidden/>
          </w:rPr>
          <w:fldChar w:fldCharType="separate"/>
        </w:r>
        <w:r w:rsidR="00A5174E">
          <w:rPr>
            <w:noProof/>
            <w:webHidden/>
          </w:rPr>
          <w:t>61</w:t>
        </w:r>
        <w:r>
          <w:rPr>
            <w:noProof/>
            <w:webHidden/>
          </w:rPr>
          <w:fldChar w:fldCharType="end"/>
        </w:r>
      </w:hyperlink>
    </w:p>
    <w:p w:rsidR="00F64797" w:rsidRDefault="00F64797" w14:paraId="0F8CC75E" w14:textId="35ED503C">
      <w:pPr>
        <w:pStyle w:val="TableofFigures"/>
        <w:tabs>
          <w:tab w:val="right" w:leader="dot" w:pos="8188"/>
        </w:tabs>
        <w:rPr>
          <w:rFonts w:asciiTheme="minorHAnsi" w:hAnsiTheme="minorHAnsi" w:eastAsiaTheme="minorEastAsia" w:cstheme="minorBidi"/>
          <w:noProof/>
          <w:sz w:val="22"/>
          <w:szCs w:val="22"/>
        </w:rPr>
      </w:pPr>
      <w:hyperlink w:history="1" w:anchor="_Toc101468357">
        <w:r w:rsidRPr="00DD573B">
          <w:rPr>
            <w:rStyle w:val="Hyperlink"/>
            <w:noProof/>
          </w:rPr>
          <w:t>Figure 19: YOLOv5 and YOLOV3 Model accuracies – as reported online</w:t>
        </w:r>
        <w:r>
          <w:rPr>
            <w:noProof/>
            <w:webHidden/>
          </w:rPr>
          <w:tab/>
        </w:r>
        <w:r>
          <w:rPr>
            <w:noProof/>
            <w:webHidden/>
          </w:rPr>
          <w:fldChar w:fldCharType="begin"/>
        </w:r>
        <w:r>
          <w:rPr>
            <w:noProof/>
            <w:webHidden/>
          </w:rPr>
          <w:instrText xml:space="preserve"> PAGEREF _Toc101468357 \h </w:instrText>
        </w:r>
        <w:r>
          <w:rPr>
            <w:noProof/>
            <w:webHidden/>
          </w:rPr>
        </w:r>
        <w:r>
          <w:rPr>
            <w:noProof/>
            <w:webHidden/>
          </w:rPr>
          <w:fldChar w:fldCharType="separate"/>
        </w:r>
        <w:r w:rsidR="00A5174E">
          <w:rPr>
            <w:noProof/>
            <w:webHidden/>
          </w:rPr>
          <w:t>62</w:t>
        </w:r>
        <w:r>
          <w:rPr>
            <w:noProof/>
            <w:webHidden/>
          </w:rPr>
          <w:fldChar w:fldCharType="end"/>
        </w:r>
      </w:hyperlink>
    </w:p>
    <w:p w:rsidR="00F64797" w:rsidRDefault="00F64797" w14:paraId="26C92CE7" w14:textId="6A70B4BF">
      <w:pPr>
        <w:pStyle w:val="TableofFigures"/>
        <w:tabs>
          <w:tab w:val="right" w:leader="dot" w:pos="8188"/>
        </w:tabs>
        <w:rPr>
          <w:rFonts w:asciiTheme="minorHAnsi" w:hAnsiTheme="minorHAnsi" w:eastAsiaTheme="minorEastAsia" w:cstheme="minorBidi"/>
          <w:noProof/>
          <w:sz w:val="22"/>
          <w:szCs w:val="22"/>
        </w:rPr>
      </w:pPr>
      <w:hyperlink w:history="1" w:anchor="_Toc101468358">
        <w:r w:rsidRPr="00DD573B">
          <w:rPr>
            <w:rStyle w:val="Hyperlink"/>
            <w:noProof/>
          </w:rPr>
          <w:t>Figure 20:  YOLOv5 Network Sizes</w:t>
        </w:r>
        <w:r>
          <w:rPr>
            <w:noProof/>
            <w:webHidden/>
          </w:rPr>
          <w:tab/>
        </w:r>
        <w:r>
          <w:rPr>
            <w:noProof/>
            <w:webHidden/>
          </w:rPr>
          <w:fldChar w:fldCharType="begin"/>
        </w:r>
        <w:r>
          <w:rPr>
            <w:noProof/>
            <w:webHidden/>
          </w:rPr>
          <w:instrText xml:space="preserve"> PAGEREF _Toc101468358 \h </w:instrText>
        </w:r>
        <w:r>
          <w:rPr>
            <w:noProof/>
            <w:webHidden/>
          </w:rPr>
        </w:r>
        <w:r>
          <w:rPr>
            <w:noProof/>
            <w:webHidden/>
          </w:rPr>
          <w:fldChar w:fldCharType="separate"/>
        </w:r>
        <w:r w:rsidR="00A5174E">
          <w:rPr>
            <w:noProof/>
            <w:webHidden/>
          </w:rPr>
          <w:t>63</w:t>
        </w:r>
        <w:r>
          <w:rPr>
            <w:noProof/>
            <w:webHidden/>
          </w:rPr>
          <w:fldChar w:fldCharType="end"/>
        </w:r>
      </w:hyperlink>
    </w:p>
    <w:p w:rsidR="00F64797" w:rsidRDefault="00F64797" w14:paraId="0ECC65E6" w14:textId="3A54887E">
      <w:pPr>
        <w:pStyle w:val="TableofFigures"/>
        <w:tabs>
          <w:tab w:val="right" w:leader="dot" w:pos="8188"/>
        </w:tabs>
        <w:rPr>
          <w:rFonts w:asciiTheme="minorHAnsi" w:hAnsiTheme="minorHAnsi" w:eastAsiaTheme="minorEastAsia" w:cstheme="minorBidi"/>
          <w:noProof/>
          <w:sz w:val="22"/>
          <w:szCs w:val="22"/>
        </w:rPr>
      </w:pPr>
      <w:hyperlink w:history="1" w:anchor="_Toc101468359">
        <w:r w:rsidRPr="00DD573B">
          <w:rPr>
            <w:rStyle w:val="Hyperlink"/>
            <w:noProof/>
          </w:rPr>
          <w:t>Figure 21:  YOLOv5 Inference Performance Comparison between CPU and GPU mode on Jetson Nano</w:t>
        </w:r>
        <w:r>
          <w:rPr>
            <w:noProof/>
            <w:webHidden/>
          </w:rPr>
          <w:tab/>
        </w:r>
        <w:r>
          <w:rPr>
            <w:noProof/>
            <w:webHidden/>
          </w:rPr>
          <w:fldChar w:fldCharType="begin"/>
        </w:r>
        <w:r>
          <w:rPr>
            <w:noProof/>
            <w:webHidden/>
          </w:rPr>
          <w:instrText xml:space="preserve"> PAGEREF _Toc101468359 \h </w:instrText>
        </w:r>
        <w:r>
          <w:rPr>
            <w:noProof/>
            <w:webHidden/>
          </w:rPr>
        </w:r>
        <w:r>
          <w:rPr>
            <w:noProof/>
            <w:webHidden/>
          </w:rPr>
          <w:fldChar w:fldCharType="separate"/>
        </w:r>
        <w:r w:rsidR="00A5174E">
          <w:rPr>
            <w:noProof/>
            <w:webHidden/>
          </w:rPr>
          <w:t>64</w:t>
        </w:r>
        <w:r>
          <w:rPr>
            <w:noProof/>
            <w:webHidden/>
          </w:rPr>
          <w:fldChar w:fldCharType="end"/>
        </w:r>
      </w:hyperlink>
    </w:p>
    <w:p w:rsidR="00F64797" w:rsidRDefault="00F64797" w14:paraId="526DE313" w14:textId="58F1D2A2">
      <w:pPr>
        <w:pStyle w:val="TableofFigures"/>
        <w:tabs>
          <w:tab w:val="right" w:leader="dot" w:pos="8188"/>
        </w:tabs>
        <w:rPr>
          <w:rFonts w:asciiTheme="minorHAnsi" w:hAnsiTheme="minorHAnsi" w:eastAsiaTheme="minorEastAsia" w:cstheme="minorBidi"/>
          <w:noProof/>
          <w:sz w:val="22"/>
          <w:szCs w:val="22"/>
        </w:rPr>
      </w:pPr>
      <w:hyperlink w:history="1" w:anchor="_Toc101468360">
        <w:r w:rsidRPr="00DD573B">
          <w:rPr>
            <w:rStyle w:val="Hyperlink"/>
            <w:noProof/>
          </w:rPr>
          <w:t>Figure 22: YOLOv5 Inference Performance in CPU mode on Jetson Nano</w:t>
        </w:r>
        <w:r>
          <w:rPr>
            <w:noProof/>
            <w:webHidden/>
          </w:rPr>
          <w:tab/>
        </w:r>
        <w:r>
          <w:rPr>
            <w:noProof/>
            <w:webHidden/>
          </w:rPr>
          <w:fldChar w:fldCharType="begin"/>
        </w:r>
        <w:r>
          <w:rPr>
            <w:noProof/>
            <w:webHidden/>
          </w:rPr>
          <w:instrText xml:space="preserve"> PAGEREF _Toc101468360 \h </w:instrText>
        </w:r>
        <w:r>
          <w:rPr>
            <w:noProof/>
            <w:webHidden/>
          </w:rPr>
        </w:r>
        <w:r>
          <w:rPr>
            <w:noProof/>
            <w:webHidden/>
          </w:rPr>
          <w:fldChar w:fldCharType="separate"/>
        </w:r>
        <w:r w:rsidR="00A5174E">
          <w:rPr>
            <w:noProof/>
            <w:webHidden/>
          </w:rPr>
          <w:t>65</w:t>
        </w:r>
        <w:r>
          <w:rPr>
            <w:noProof/>
            <w:webHidden/>
          </w:rPr>
          <w:fldChar w:fldCharType="end"/>
        </w:r>
      </w:hyperlink>
    </w:p>
    <w:p w:rsidR="00F64797" w:rsidRDefault="00F64797" w14:paraId="5CAD246C" w14:textId="0A428C53">
      <w:pPr>
        <w:pStyle w:val="TableofFigures"/>
        <w:tabs>
          <w:tab w:val="right" w:leader="dot" w:pos="8188"/>
        </w:tabs>
        <w:rPr>
          <w:rFonts w:asciiTheme="minorHAnsi" w:hAnsiTheme="minorHAnsi" w:eastAsiaTheme="minorEastAsia" w:cstheme="minorBidi"/>
          <w:noProof/>
          <w:sz w:val="22"/>
          <w:szCs w:val="22"/>
        </w:rPr>
      </w:pPr>
      <w:hyperlink w:history="1" w:anchor="_Toc101468361">
        <w:r w:rsidRPr="00DD573B">
          <w:rPr>
            <w:rStyle w:val="Hyperlink"/>
            <w:noProof/>
          </w:rPr>
          <w:t>Figure 23: Power consumption per processed frame in mWh/frame</w:t>
        </w:r>
        <w:r>
          <w:rPr>
            <w:noProof/>
            <w:webHidden/>
          </w:rPr>
          <w:tab/>
        </w:r>
        <w:r>
          <w:rPr>
            <w:noProof/>
            <w:webHidden/>
          </w:rPr>
          <w:fldChar w:fldCharType="begin"/>
        </w:r>
        <w:r>
          <w:rPr>
            <w:noProof/>
            <w:webHidden/>
          </w:rPr>
          <w:instrText xml:space="preserve"> PAGEREF _Toc101468361 \h </w:instrText>
        </w:r>
        <w:r>
          <w:rPr>
            <w:noProof/>
            <w:webHidden/>
          </w:rPr>
        </w:r>
        <w:r>
          <w:rPr>
            <w:noProof/>
            <w:webHidden/>
          </w:rPr>
          <w:fldChar w:fldCharType="separate"/>
        </w:r>
        <w:r w:rsidR="00A5174E">
          <w:rPr>
            <w:noProof/>
            <w:webHidden/>
          </w:rPr>
          <w:t>67</w:t>
        </w:r>
        <w:r>
          <w:rPr>
            <w:noProof/>
            <w:webHidden/>
          </w:rPr>
          <w:fldChar w:fldCharType="end"/>
        </w:r>
      </w:hyperlink>
    </w:p>
    <w:p w:rsidR="00F64797" w:rsidRDefault="00F64797" w14:paraId="795B18E0" w14:textId="527930A2">
      <w:pPr>
        <w:pStyle w:val="TableofFigures"/>
        <w:tabs>
          <w:tab w:val="right" w:leader="dot" w:pos="8188"/>
        </w:tabs>
        <w:rPr>
          <w:rFonts w:asciiTheme="minorHAnsi" w:hAnsiTheme="minorHAnsi" w:eastAsiaTheme="minorEastAsia" w:cstheme="minorBidi"/>
          <w:noProof/>
          <w:sz w:val="22"/>
          <w:szCs w:val="22"/>
        </w:rPr>
      </w:pPr>
      <w:hyperlink w:history="1" w:anchor="_Toc101468362">
        <w:r w:rsidRPr="00DD573B">
          <w:rPr>
            <w:rStyle w:val="Hyperlink"/>
            <w:noProof/>
          </w:rPr>
          <w:t>Figure 24: Power consumption per processed frame in mWh/frame (YOLOv5n and YOLOv5</w:t>
        </w:r>
        <w:r>
          <w:rPr>
            <w:noProof/>
            <w:webHidden/>
          </w:rPr>
          <w:tab/>
        </w:r>
        <w:r>
          <w:rPr>
            <w:noProof/>
            <w:webHidden/>
          </w:rPr>
          <w:fldChar w:fldCharType="begin"/>
        </w:r>
        <w:r>
          <w:rPr>
            <w:noProof/>
            <w:webHidden/>
          </w:rPr>
          <w:instrText xml:space="preserve"> PAGEREF _Toc101468362 \h </w:instrText>
        </w:r>
        <w:r>
          <w:rPr>
            <w:noProof/>
            <w:webHidden/>
          </w:rPr>
        </w:r>
        <w:r>
          <w:rPr>
            <w:noProof/>
            <w:webHidden/>
          </w:rPr>
          <w:fldChar w:fldCharType="separate"/>
        </w:r>
        <w:r w:rsidR="00A5174E">
          <w:rPr>
            <w:noProof/>
            <w:webHidden/>
          </w:rPr>
          <w:t>68</w:t>
        </w:r>
        <w:r>
          <w:rPr>
            <w:noProof/>
            <w:webHidden/>
          </w:rPr>
          <w:fldChar w:fldCharType="end"/>
        </w:r>
      </w:hyperlink>
    </w:p>
    <w:p w:rsidR="00F64797" w:rsidRDefault="00F64797" w14:paraId="36D63AD1" w14:textId="054AF8D8">
      <w:pPr>
        <w:pStyle w:val="TableofFigures"/>
        <w:tabs>
          <w:tab w:val="right" w:leader="dot" w:pos="8188"/>
        </w:tabs>
        <w:rPr>
          <w:rFonts w:asciiTheme="minorHAnsi" w:hAnsiTheme="minorHAnsi" w:eastAsiaTheme="minorEastAsia" w:cstheme="minorBidi"/>
          <w:noProof/>
          <w:sz w:val="22"/>
          <w:szCs w:val="22"/>
        </w:rPr>
      </w:pPr>
      <w:hyperlink w:history="1" w:anchor="_Toc101468363">
        <w:r w:rsidRPr="00DD573B">
          <w:rPr>
            <w:rStyle w:val="Hyperlink"/>
            <w:noProof/>
          </w:rPr>
          <w:t>Figure 25:  Potential Battery Powering Options for Jetson Nano</w:t>
        </w:r>
        <w:r>
          <w:rPr>
            <w:noProof/>
            <w:webHidden/>
          </w:rPr>
          <w:tab/>
        </w:r>
        <w:r>
          <w:rPr>
            <w:noProof/>
            <w:webHidden/>
          </w:rPr>
          <w:fldChar w:fldCharType="begin"/>
        </w:r>
        <w:r>
          <w:rPr>
            <w:noProof/>
            <w:webHidden/>
          </w:rPr>
          <w:instrText xml:space="preserve"> PAGEREF _Toc101468363 \h </w:instrText>
        </w:r>
        <w:r>
          <w:rPr>
            <w:noProof/>
            <w:webHidden/>
          </w:rPr>
        </w:r>
        <w:r>
          <w:rPr>
            <w:noProof/>
            <w:webHidden/>
          </w:rPr>
          <w:fldChar w:fldCharType="separate"/>
        </w:r>
        <w:r w:rsidR="00A5174E">
          <w:rPr>
            <w:noProof/>
            <w:webHidden/>
          </w:rPr>
          <w:t>69</w:t>
        </w:r>
        <w:r>
          <w:rPr>
            <w:noProof/>
            <w:webHidden/>
          </w:rPr>
          <w:fldChar w:fldCharType="end"/>
        </w:r>
      </w:hyperlink>
    </w:p>
    <w:p w:rsidR="00F64797" w:rsidRDefault="00F64797" w14:paraId="539B3E10" w14:textId="3674FEC8">
      <w:pPr>
        <w:pStyle w:val="TableofFigures"/>
        <w:tabs>
          <w:tab w:val="right" w:leader="dot" w:pos="8188"/>
        </w:tabs>
        <w:rPr>
          <w:rFonts w:asciiTheme="minorHAnsi" w:hAnsiTheme="minorHAnsi" w:eastAsiaTheme="minorEastAsia" w:cstheme="minorBidi"/>
          <w:noProof/>
          <w:sz w:val="22"/>
          <w:szCs w:val="22"/>
        </w:rPr>
      </w:pPr>
      <w:hyperlink w:history="1" w:anchor="_Toc101468364">
        <w:r w:rsidRPr="00DD573B">
          <w:rPr>
            <w:rStyle w:val="Hyperlink"/>
            <w:noProof/>
          </w:rPr>
          <w:t>Figure 26:  Frame rate inference comparison between the Azure Object classification to the YOLOv5 running at the Edge</w:t>
        </w:r>
        <w:r>
          <w:rPr>
            <w:noProof/>
            <w:webHidden/>
          </w:rPr>
          <w:tab/>
        </w:r>
        <w:r>
          <w:rPr>
            <w:noProof/>
            <w:webHidden/>
          </w:rPr>
          <w:fldChar w:fldCharType="begin"/>
        </w:r>
        <w:r>
          <w:rPr>
            <w:noProof/>
            <w:webHidden/>
          </w:rPr>
          <w:instrText xml:space="preserve"> PAGEREF _Toc101468364 \h </w:instrText>
        </w:r>
        <w:r>
          <w:rPr>
            <w:noProof/>
            <w:webHidden/>
          </w:rPr>
        </w:r>
        <w:r>
          <w:rPr>
            <w:noProof/>
            <w:webHidden/>
          </w:rPr>
          <w:fldChar w:fldCharType="separate"/>
        </w:r>
        <w:r w:rsidR="00A5174E">
          <w:rPr>
            <w:noProof/>
            <w:webHidden/>
          </w:rPr>
          <w:t>71</w:t>
        </w:r>
        <w:r>
          <w:rPr>
            <w:noProof/>
            <w:webHidden/>
          </w:rPr>
          <w:fldChar w:fldCharType="end"/>
        </w:r>
      </w:hyperlink>
    </w:p>
    <w:p w:rsidR="00F64797" w:rsidRDefault="00F64797" w14:paraId="05A8D95D" w14:textId="779D78EB">
      <w:pPr>
        <w:pStyle w:val="TableofFigures"/>
        <w:tabs>
          <w:tab w:val="right" w:leader="dot" w:pos="8188"/>
        </w:tabs>
        <w:rPr>
          <w:rFonts w:asciiTheme="minorHAnsi" w:hAnsiTheme="minorHAnsi" w:eastAsiaTheme="minorEastAsia" w:cstheme="minorBidi"/>
          <w:noProof/>
          <w:sz w:val="22"/>
          <w:szCs w:val="22"/>
        </w:rPr>
      </w:pPr>
      <w:hyperlink w:history="1" w:anchor="_Toc101468365">
        <w:r w:rsidRPr="00DD573B">
          <w:rPr>
            <w:rStyle w:val="Hyperlink"/>
            <w:noProof/>
          </w:rPr>
          <w:t>Figure 27:  Azure Object Detection Performance Compared to Edge Deployed YOLOv5 - mWh/frame</w:t>
        </w:r>
        <w:r>
          <w:rPr>
            <w:noProof/>
            <w:webHidden/>
          </w:rPr>
          <w:tab/>
        </w:r>
        <w:r>
          <w:rPr>
            <w:noProof/>
            <w:webHidden/>
          </w:rPr>
          <w:fldChar w:fldCharType="begin"/>
        </w:r>
        <w:r>
          <w:rPr>
            <w:noProof/>
            <w:webHidden/>
          </w:rPr>
          <w:instrText xml:space="preserve"> PAGEREF _Toc101468365 \h </w:instrText>
        </w:r>
        <w:r>
          <w:rPr>
            <w:noProof/>
            <w:webHidden/>
          </w:rPr>
        </w:r>
        <w:r>
          <w:rPr>
            <w:noProof/>
            <w:webHidden/>
          </w:rPr>
          <w:fldChar w:fldCharType="separate"/>
        </w:r>
        <w:r w:rsidR="00A5174E">
          <w:rPr>
            <w:noProof/>
            <w:webHidden/>
          </w:rPr>
          <w:t>72</w:t>
        </w:r>
        <w:r>
          <w:rPr>
            <w:noProof/>
            <w:webHidden/>
          </w:rPr>
          <w:fldChar w:fldCharType="end"/>
        </w:r>
      </w:hyperlink>
    </w:p>
    <w:p w:rsidR="00F64797" w:rsidRDefault="00F64797" w14:paraId="39A76754" w14:textId="5773B314">
      <w:pPr>
        <w:pStyle w:val="TableofFigures"/>
        <w:tabs>
          <w:tab w:val="right" w:leader="dot" w:pos="8188"/>
        </w:tabs>
        <w:rPr>
          <w:rFonts w:asciiTheme="minorHAnsi" w:hAnsiTheme="minorHAnsi" w:eastAsiaTheme="minorEastAsia" w:cstheme="minorBidi"/>
          <w:noProof/>
          <w:sz w:val="22"/>
          <w:szCs w:val="22"/>
        </w:rPr>
      </w:pPr>
      <w:hyperlink w:history="1" w:anchor="_Toc101468366">
        <w:r w:rsidRPr="00DD573B">
          <w:rPr>
            <w:rStyle w:val="Hyperlink"/>
            <w:noProof/>
          </w:rPr>
          <w:t>Figure 28:  Azure Object Detection Performance Compared to Edge Deployed YoloV5  (Jetson in CPU only mode) – mWh/frame</w:t>
        </w:r>
        <w:r>
          <w:rPr>
            <w:noProof/>
            <w:webHidden/>
          </w:rPr>
          <w:tab/>
        </w:r>
        <w:r>
          <w:rPr>
            <w:noProof/>
            <w:webHidden/>
          </w:rPr>
          <w:fldChar w:fldCharType="begin"/>
        </w:r>
        <w:r>
          <w:rPr>
            <w:noProof/>
            <w:webHidden/>
          </w:rPr>
          <w:instrText xml:space="preserve"> PAGEREF _Toc101468366 \h </w:instrText>
        </w:r>
        <w:r>
          <w:rPr>
            <w:noProof/>
            <w:webHidden/>
          </w:rPr>
        </w:r>
        <w:r>
          <w:rPr>
            <w:noProof/>
            <w:webHidden/>
          </w:rPr>
          <w:fldChar w:fldCharType="separate"/>
        </w:r>
        <w:r w:rsidR="00A5174E">
          <w:rPr>
            <w:noProof/>
            <w:webHidden/>
          </w:rPr>
          <w:t>73</w:t>
        </w:r>
        <w:r>
          <w:rPr>
            <w:noProof/>
            <w:webHidden/>
          </w:rPr>
          <w:fldChar w:fldCharType="end"/>
        </w:r>
      </w:hyperlink>
    </w:p>
    <w:p w:rsidR="00F64797" w:rsidRDefault="00F64797" w14:paraId="6633D13D" w14:textId="6C4C3A60">
      <w:pPr>
        <w:pStyle w:val="TableofFigures"/>
        <w:tabs>
          <w:tab w:val="right" w:leader="dot" w:pos="8188"/>
        </w:tabs>
        <w:rPr>
          <w:rFonts w:asciiTheme="minorHAnsi" w:hAnsiTheme="minorHAnsi" w:eastAsiaTheme="minorEastAsia" w:cstheme="minorBidi"/>
          <w:noProof/>
          <w:sz w:val="22"/>
          <w:szCs w:val="22"/>
        </w:rPr>
      </w:pPr>
      <w:hyperlink w:history="1" w:anchor="_Toc101468367">
        <w:r w:rsidRPr="00DD573B">
          <w:rPr>
            <w:rStyle w:val="Hyperlink"/>
            <w:noProof/>
          </w:rPr>
          <w:t>Figure 29: Azure Object Detection Performance Compared to Edge Deployed YoloV5</w:t>
        </w:r>
        <w:r w:rsidR="004422D2">
          <w:rPr>
            <w:rStyle w:val="Hyperlink"/>
            <w:noProof/>
          </w:rPr>
          <w:t xml:space="preserve"> </w:t>
        </w:r>
        <w:r w:rsidR="004422D2">
          <w:t>(Jetson in CPU only mode)</w:t>
        </w:r>
        <w:r w:rsidRPr="00FB2FC0" w:rsidR="004422D2">
          <w:t xml:space="preserve"> </w:t>
        </w:r>
        <w:r w:rsidR="004422D2">
          <w:t>–</w:t>
        </w:r>
        <w:r w:rsidRPr="00FB2FC0" w:rsidR="004422D2">
          <w:t xml:space="preserve"> </w:t>
        </w:r>
        <w:r w:rsidR="004422D2">
          <w:t>FPS</w:t>
        </w:r>
        <w:r>
          <w:rPr>
            <w:noProof/>
            <w:webHidden/>
          </w:rPr>
          <w:tab/>
        </w:r>
        <w:r>
          <w:rPr>
            <w:noProof/>
            <w:webHidden/>
          </w:rPr>
          <w:fldChar w:fldCharType="begin"/>
        </w:r>
        <w:r>
          <w:rPr>
            <w:noProof/>
            <w:webHidden/>
          </w:rPr>
          <w:instrText xml:space="preserve"> PAGEREF _Toc101468367 \h </w:instrText>
        </w:r>
        <w:r>
          <w:rPr>
            <w:noProof/>
            <w:webHidden/>
          </w:rPr>
        </w:r>
        <w:r>
          <w:rPr>
            <w:noProof/>
            <w:webHidden/>
          </w:rPr>
          <w:fldChar w:fldCharType="separate"/>
        </w:r>
        <w:r w:rsidR="00A5174E">
          <w:rPr>
            <w:noProof/>
            <w:webHidden/>
          </w:rPr>
          <w:t>73</w:t>
        </w:r>
        <w:r>
          <w:rPr>
            <w:noProof/>
            <w:webHidden/>
          </w:rPr>
          <w:fldChar w:fldCharType="end"/>
        </w:r>
      </w:hyperlink>
    </w:p>
    <w:p w:rsidRPr="00364B0B" w:rsidR="006B32F7" w:rsidP="00364B0B" w:rsidRDefault="006B32F7" w14:paraId="70EB6CBC" w14:textId="6CEEF530">
      <w:pPr>
        <w:pStyle w:val="TableofFigures"/>
        <w:tabs>
          <w:tab w:val="right" w:leader="dot" w:pos="8188"/>
        </w:tabs>
        <w:rPr>
          <w:rFonts w:asciiTheme="minorHAnsi" w:hAnsiTheme="minorHAnsi" w:eastAsiaTheme="minorEastAsia" w:cstheme="minorBidi"/>
          <w:noProof/>
          <w:sz w:val="22"/>
          <w:szCs w:val="22"/>
        </w:rPr>
      </w:pPr>
      <w:r>
        <w:rPr>
          <w:color w:val="2B579A"/>
          <w:shd w:val="clear" w:color="auto" w:fill="E6E6E6"/>
        </w:rPr>
        <w:fldChar w:fldCharType="end"/>
      </w:r>
    </w:p>
    <w:p w:rsidRPr="00B21775" w:rsidR="00B21775" w:rsidP="00B21775" w:rsidRDefault="00B21775" w14:paraId="7AF10898" w14:textId="77777777"/>
    <w:p w:rsidRPr="00B21775" w:rsidR="00B21775" w:rsidP="00B21775" w:rsidRDefault="00B21775" w14:paraId="359D38B6" w14:textId="77777777"/>
    <w:p w:rsidRPr="00B21775" w:rsidR="00B21775" w:rsidP="00B21775" w:rsidRDefault="00B21775" w14:paraId="5E4D7903" w14:textId="77777777"/>
    <w:p w:rsidRPr="00B21775" w:rsidR="00B21775" w:rsidP="00B21775" w:rsidRDefault="00B21775" w14:paraId="709229CC" w14:textId="77777777"/>
    <w:p w:rsidRPr="00B21775" w:rsidR="00B21775" w:rsidP="00B21775" w:rsidRDefault="00B21775" w14:paraId="51BD1F89" w14:textId="77777777"/>
    <w:p w:rsidRPr="00B21775" w:rsidR="00B21775" w:rsidP="00B21775" w:rsidRDefault="00B21775" w14:paraId="5A49D7FD" w14:textId="77777777"/>
    <w:p w:rsidRPr="00B21775" w:rsidR="00B21775" w:rsidP="00B21775" w:rsidRDefault="00B21775" w14:paraId="56A01927" w14:textId="77777777"/>
    <w:p w:rsidRPr="00B21775" w:rsidR="00B21775" w:rsidP="00B21775" w:rsidRDefault="00B21775" w14:paraId="16F8EC0B" w14:textId="77777777"/>
    <w:p w:rsidRPr="00B21775" w:rsidR="00B21775" w:rsidP="00B21775" w:rsidRDefault="00B21775" w14:paraId="77B0CCAA" w14:textId="77777777"/>
    <w:p w:rsidRPr="00B21775" w:rsidR="00B21775" w:rsidP="00B21775" w:rsidRDefault="00B21775" w14:paraId="615FFDC4" w14:textId="77777777"/>
    <w:p w:rsidRPr="00B21775" w:rsidR="00B21775" w:rsidP="00B21775" w:rsidRDefault="00B21775" w14:paraId="56A247E5" w14:textId="77777777"/>
    <w:p w:rsidRPr="00B21775" w:rsidR="00B21775" w:rsidP="00B21775" w:rsidRDefault="00B21775" w14:paraId="4A13AF4F" w14:textId="703942DC">
      <w:pPr>
        <w:tabs>
          <w:tab w:val="left" w:pos="2662"/>
        </w:tabs>
      </w:pPr>
      <w:r>
        <w:tab/>
      </w:r>
    </w:p>
    <w:p w:rsidR="005D20BB" w:rsidP="004F6143" w:rsidRDefault="008F24C0" w14:paraId="261F0A17" w14:textId="01C13CAF">
      <w:pPr>
        <w:pStyle w:val="PageHeadings"/>
      </w:pPr>
      <w:bookmarkStart w:name="_Toc125788014" w:id="40"/>
      <w:bookmarkStart w:name="_Toc125788065" w:id="41"/>
      <w:bookmarkStart w:name="_Toc56776107" w:id="42"/>
      <w:bookmarkStart w:name="_Toc92910115" w:id="43"/>
      <w:bookmarkStart w:name="_Toc101468279" w:id="44"/>
      <w:r>
        <w:lastRenderedPageBreak/>
        <w:t>List of Tab</w:t>
      </w:r>
      <w:smartTag w:uri="urn:schemas-microsoft-com:office:smarttags" w:element="PersonName">
        <w:r>
          <w:t>l</w:t>
        </w:r>
      </w:smartTag>
      <w:r>
        <w:t>es</w:t>
      </w:r>
      <w:bookmarkStart w:name="_Toc56776136" w:id="45"/>
      <w:bookmarkStart w:name="_Toc124922237" w:id="46"/>
      <w:bookmarkEnd w:id="40"/>
      <w:bookmarkEnd w:id="41"/>
      <w:bookmarkEnd w:id="42"/>
      <w:bookmarkEnd w:id="43"/>
      <w:bookmarkEnd w:id="44"/>
    </w:p>
    <w:p w:rsidR="008C0EDA" w:rsidRDefault="00FF77C1" w14:paraId="69FCFAC4" w14:textId="3C6AF1A6">
      <w:pPr>
        <w:pStyle w:val="TableofFigures"/>
        <w:tabs>
          <w:tab w:val="right" w:leader="dot" w:pos="8188"/>
        </w:tabs>
        <w:rPr>
          <w:rFonts w:asciiTheme="minorHAnsi" w:hAnsiTheme="minorHAnsi" w:eastAsiaTheme="minorEastAsia" w:cstheme="minorBidi"/>
          <w:noProof/>
          <w:sz w:val="22"/>
          <w:szCs w:val="22"/>
        </w:rPr>
      </w:pPr>
      <w:r>
        <w:rPr>
          <w:color w:val="2B579A"/>
          <w:shd w:val="clear" w:color="auto" w:fill="E6E6E6"/>
        </w:rPr>
        <w:fldChar w:fldCharType="begin"/>
      </w:r>
      <w:r>
        <w:instrText xml:space="preserve"> TOC \h \z \c "Table" </w:instrText>
      </w:r>
      <w:r>
        <w:rPr>
          <w:color w:val="2B579A"/>
          <w:shd w:val="clear" w:color="auto" w:fill="E6E6E6"/>
        </w:rPr>
        <w:fldChar w:fldCharType="separate"/>
      </w:r>
      <w:hyperlink w:history="1" w:anchor="_Toc101467297">
        <w:r w:rsidRPr="002E4479" w:rsidR="008C0EDA">
          <w:rPr>
            <w:rStyle w:val="Hyperlink"/>
            <w:noProof/>
          </w:rPr>
          <w:t>Table 1. Free Tier Comparison Between Major Cloud Providers</w:t>
        </w:r>
        <w:r w:rsidR="008C0EDA">
          <w:rPr>
            <w:noProof/>
            <w:webHidden/>
          </w:rPr>
          <w:tab/>
        </w:r>
        <w:r w:rsidR="008C0EDA">
          <w:rPr>
            <w:noProof/>
            <w:webHidden/>
          </w:rPr>
          <w:fldChar w:fldCharType="begin"/>
        </w:r>
        <w:r w:rsidR="008C0EDA">
          <w:rPr>
            <w:noProof/>
            <w:webHidden/>
          </w:rPr>
          <w:instrText xml:space="preserve"> PAGEREF _Toc101467297 \h </w:instrText>
        </w:r>
        <w:r w:rsidR="008C0EDA">
          <w:rPr>
            <w:noProof/>
            <w:webHidden/>
          </w:rPr>
        </w:r>
        <w:r w:rsidR="008C0EDA">
          <w:rPr>
            <w:noProof/>
            <w:webHidden/>
          </w:rPr>
          <w:fldChar w:fldCharType="separate"/>
        </w:r>
        <w:r w:rsidR="00A5174E">
          <w:rPr>
            <w:noProof/>
            <w:webHidden/>
          </w:rPr>
          <w:t>26</w:t>
        </w:r>
        <w:r w:rsidR="008C0EDA">
          <w:rPr>
            <w:noProof/>
            <w:webHidden/>
          </w:rPr>
          <w:fldChar w:fldCharType="end"/>
        </w:r>
      </w:hyperlink>
    </w:p>
    <w:p w:rsidR="008C0EDA" w:rsidRDefault="008C0EDA" w14:paraId="292D2186" w14:textId="40A0F225">
      <w:pPr>
        <w:pStyle w:val="TableofFigures"/>
        <w:tabs>
          <w:tab w:val="right" w:leader="dot" w:pos="8188"/>
        </w:tabs>
        <w:rPr>
          <w:rFonts w:asciiTheme="minorHAnsi" w:hAnsiTheme="minorHAnsi" w:eastAsiaTheme="minorEastAsia" w:cstheme="minorBidi"/>
          <w:noProof/>
          <w:sz w:val="22"/>
          <w:szCs w:val="22"/>
        </w:rPr>
      </w:pPr>
      <w:hyperlink w:history="1" w:anchor="_Toc101467298">
        <w:r w:rsidRPr="002E4479">
          <w:rPr>
            <w:rStyle w:val="Hyperlink"/>
            <w:noProof/>
          </w:rPr>
          <w:t>Table 2: Performance and accuracy of pre-trained YOLOv5 models trained on the COCO2017 dataset</w:t>
        </w:r>
        <w:r>
          <w:rPr>
            <w:noProof/>
            <w:webHidden/>
          </w:rPr>
          <w:tab/>
        </w:r>
        <w:r>
          <w:rPr>
            <w:noProof/>
            <w:webHidden/>
          </w:rPr>
          <w:fldChar w:fldCharType="begin"/>
        </w:r>
        <w:r>
          <w:rPr>
            <w:noProof/>
            <w:webHidden/>
          </w:rPr>
          <w:instrText xml:space="preserve"> PAGEREF _Toc101467298 \h </w:instrText>
        </w:r>
        <w:r>
          <w:rPr>
            <w:noProof/>
            <w:webHidden/>
          </w:rPr>
        </w:r>
        <w:r>
          <w:rPr>
            <w:noProof/>
            <w:webHidden/>
          </w:rPr>
          <w:fldChar w:fldCharType="separate"/>
        </w:r>
        <w:r w:rsidR="00A5174E">
          <w:rPr>
            <w:noProof/>
            <w:webHidden/>
          </w:rPr>
          <w:t>33</w:t>
        </w:r>
        <w:r>
          <w:rPr>
            <w:noProof/>
            <w:webHidden/>
          </w:rPr>
          <w:fldChar w:fldCharType="end"/>
        </w:r>
      </w:hyperlink>
    </w:p>
    <w:p w:rsidR="008C0EDA" w:rsidRDefault="008C0EDA" w14:paraId="436BCFDF" w14:textId="4A3C954B">
      <w:pPr>
        <w:pStyle w:val="TableofFigures"/>
        <w:tabs>
          <w:tab w:val="right" w:leader="dot" w:pos="8188"/>
        </w:tabs>
        <w:rPr>
          <w:rFonts w:asciiTheme="minorHAnsi" w:hAnsiTheme="minorHAnsi" w:eastAsiaTheme="minorEastAsia" w:cstheme="minorBidi"/>
          <w:noProof/>
          <w:sz w:val="22"/>
          <w:szCs w:val="22"/>
        </w:rPr>
      </w:pPr>
      <w:hyperlink w:history="1" w:anchor="_Toc101467299">
        <w:r w:rsidRPr="002E4479">
          <w:rPr>
            <w:rStyle w:val="Hyperlink"/>
            <w:noProof/>
          </w:rPr>
          <w:t>Table 3: Initial Risk Assessment</w:t>
        </w:r>
        <w:r>
          <w:rPr>
            <w:noProof/>
            <w:webHidden/>
          </w:rPr>
          <w:tab/>
        </w:r>
        <w:r>
          <w:rPr>
            <w:noProof/>
            <w:webHidden/>
          </w:rPr>
          <w:fldChar w:fldCharType="begin"/>
        </w:r>
        <w:r>
          <w:rPr>
            <w:noProof/>
            <w:webHidden/>
          </w:rPr>
          <w:instrText xml:space="preserve"> PAGEREF _Toc101467299 \h </w:instrText>
        </w:r>
        <w:r>
          <w:rPr>
            <w:noProof/>
            <w:webHidden/>
          </w:rPr>
        </w:r>
        <w:r>
          <w:rPr>
            <w:noProof/>
            <w:webHidden/>
          </w:rPr>
          <w:fldChar w:fldCharType="separate"/>
        </w:r>
        <w:r w:rsidR="00A5174E">
          <w:rPr>
            <w:noProof/>
            <w:webHidden/>
          </w:rPr>
          <w:t>43</w:t>
        </w:r>
        <w:r>
          <w:rPr>
            <w:noProof/>
            <w:webHidden/>
          </w:rPr>
          <w:fldChar w:fldCharType="end"/>
        </w:r>
      </w:hyperlink>
    </w:p>
    <w:p w:rsidR="008C0EDA" w:rsidRDefault="008C0EDA" w14:paraId="1A126EB6" w14:textId="36DD5DDE">
      <w:pPr>
        <w:pStyle w:val="TableofFigures"/>
        <w:tabs>
          <w:tab w:val="right" w:leader="dot" w:pos="8188"/>
        </w:tabs>
        <w:rPr>
          <w:rFonts w:asciiTheme="minorHAnsi" w:hAnsiTheme="minorHAnsi" w:eastAsiaTheme="minorEastAsia" w:cstheme="minorBidi"/>
          <w:noProof/>
          <w:sz w:val="22"/>
          <w:szCs w:val="22"/>
        </w:rPr>
      </w:pPr>
      <w:hyperlink w:history="1" w:anchor="_Toc101467300">
        <w:r w:rsidRPr="002E4479">
          <w:rPr>
            <w:rStyle w:val="Hyperlink"/>
            <w:noProof/>
          </w:rPr>
          <w:t>Table 4: Jetson Nano Power Measuring Files on JetPack Image</w:t>
        </w:r>
        <w:r>
          <w:rPr>
            <w:noProof/>
            <w:webHidden/>
          </w:rPr>
          <w:tab/>
        </w:r>
        <w:r>
          <w:rPr>
            <w:noProof/>
            <w:webHidden/>
          </w:rPr>
          <w:fldChar w:fldCharType="begin"/>
        </w:r>
        <w:r>
          <w:rPr>
            <w:noProof/>
            <w:webHidden/>
          </w:rPr>
          <w:instrText xml:space="preserve"> PAGEREF _Toc101467300 \h </w:instrText>
        </w:r>
        <w:r>
          <w:rPr>
            <w:noProof/>
            <w:webHidden/>
          </w:rPr>
        </w:r>
        <w:r>
          <w:rPr>
            <w:noProof/>
            <w:webHidden/>
          </w:rPr>
          <w:fldChar w:fldCharType="separate"/>
        </w:r>
        <w:r w:rsidR="00A5174E">
          <w:rPr>
            <w:noProof/>
            <w:webHidden/>
          </w:rPr>
          <w:t>55</w:t>
        </w:r>
        <w:r>
          <w:rPr>
            <w:noProof/>
            <w:webHidden/>
          </w:rPr>
          <w:fldChar w:fldCharType="end"/>
        </w:r>
      </w:hyperlink>
    </w:p>
    <w:p w:rsidR="008C0EDA" w:rsidRDefault="008C0EDA" w14:paraId="502E07A5" w14:textId="39132957">
      <w:pPr>
        <w:pStyle w:val="TableofFigures"/>
        <w:tabs>
          <w:tab w:val="right" w:leader="dot" w:pos="8188"/>
        </w:tabs>
        <w:rPr>
          <w:rFonts w:asciiTheme="minorHAnsi" w:hAnsiTheme="minorHAnsi" w:eastAsiaTheme="minorEastAsia" w:cstheme="minorBidi"/>
          <w:noProof/>
          <w:sz w:val="22"/>
          <w:szCs w:val="22"/>
        </w:rPr>
      </w:pPr>
      <w:hyperlink w:history="1" w:anchor="_Toc101467301">
        <w:r w:rsidRPr="002E4479">
          <w:rPr>
            <w:rStyle w:val="Hyperlink"/>
            <w:noProof/>
          </w:rPr>
          <w:t>Table 5: Other power-related measuring files</w:t>
        </w:r>
        <w:r>
          <w:rPr>
            <w:noProof/>
            <w:webHidden/>
          </w:rPr>
          <w:tab/>
        </w:r>
        <w:r>
          <w:rPr>
            <w:noProof/>
            <w:webHidden/>
          </w:rPr>
          <w:fldChar w:fldCharType="begin"/>
        </w:r>
        <w:r>
          <w:rPr>
            <w:noProof/>
            <w:webHidden/>
          </w:rPr>
          <w:instrText xml:space="preserve"> PAGEREF _Toc101467301 \h </w:instrText>
        </w:r>
        <w:r>
          <w:rPr>
            <w:noProof/>
            <w:webHidden/>
          </w:rPr>
        </w:r>
        <w:r>
          <w:rPr>
            <w:noProof/>
            <w:webHidden/>
          </w:rPr>
          <w:fldChar w:fldCharType="separate"/>
        </w:r>
        <w:r w:rsidR="00A5174E">
          <w:rPr>
            <w:noProof/>
            <w:webHidden/>
          </w:rPr>
          <w:t>56</w:t>
        </w:r>
        <w:r>
          <w:rPr>
            <w:noProof/>
            <w:webHidden/>
          </w:rPr>
          <w:fldChar w:fldCharType="end"/>
        </w:r>
      </w:hyperlink>
    </w:p>
    <w:p w:rsidR="008C0EDA" w:rsidRDefault="008C0EDA" w14:paraId="10E82261" w14:textId="560C2028">
      <w:pPr>
        <w:pStyle w:val="TableofFigures"/>
        <w:tabs>
          <w:tab w:val="right" w:leader="dot" w:pos="8188"/>
        </w:tabs>
        <w:rPr>
          <w:rFonts w:asciiTheme="minorHAnsi" w:hAnsiTheme="minorHAnsi" w:eastAsiaTheme="minorEastAsia" w:cstheme="minorBidi"/>
          <w:noProof/>
          <w:sz w:val="22"/>
          <w:szCs w:val="22"/>
        </w:rPr>
      </w:pPr>
      <w:hyperlink w:history="1" w:anchor="_Toc101467302">
        <w:r w:rsidRPr="002E4479">
          <w:rPr>
            <w:rStyle w:val="Hyperlink"/>
            <w:noProof/>
          </w:rPr>
          <w:t>Table 6: Measurement Results obtained via Jetson Nano</w:t>
        </w:r>
        <w:r>
          <w:rPr>
            <w:noProof/>
            <w:webHidden/>
          </w:rPr>
          <w:tab/>
        </w:r>
        <w:r>
          <w:rPr>
            <w:noProof/>
            <w:webHidden/>
          </w:rPr>
          <w:fldChar w:fldCharType="begin"/>
        </w:r>
        <w:r>
          <w:rPr>
            <w:noProof/>
            <w:webHidden/>
          </w:rPr>
          <w:instrText xml:space="preserve"> PAGEREF _Toc101467302 \h </w:instrText>
        </w:r>
        <w:r>
          <w:rPr>
            <w:noProof/>
            <w:webHidden/>
          </w:rPr>
        </w:r>
        <w:r>
          <w:rPr>
            <w:noProof/>
            <w:webHidden/>
          </w:rPr>
          <w:fldChar w:fldCharType="separate"/>
        </w:r>
        <w:r w:rsidR="00A5174E">
          <w:rPr>
            <w:noProof/>
            <w:webHidden/>
          </w:rPr>
          <w:t>74</w:t>
        </w:r>
        <w:r>
          <w:rPr>
            <w:noProof/>
            <w:webHidden/>
          </w:rPr>
          <w:fldChar w:fldCharType="end"/>
        </w:r>
      </w:hyperlink>
    </w:p>
    <w:p w:rsidRPr="00B55F28" w:rsidR="00FA5CB2" w:rsidRDefault="00FF77C1" w14:paraId="6D9CF7DB" w14:textId="347BAA1F">
      <w:pPr>
        <w:spacing w:after="0" w:line="240" w:lineRule="auto"/>
        <w:jc w:val="left"/>
      </w:pPr>
      <w:r>
        <w:rPr>
          <w:color w:val="2B579A"/>
          <w:shd w:val="clear" w:color="auto" w:fill="E6E6E6"/>
        </w:rPr>
        <w:fldChar w:fldCharType="end"/>
      </w:r>
    </w:p>
    <w:p w:rsidR="006146E9" w:rsidRDefault="006146E9" w14:paraId="260C0B9E" w14:textId="77777777">
      <w:pPr>
        <w:spacing w:after="0" w:line="240" w:lineRule="auto"/>
        <w:jc w:val="left"/>
      </w:pPr>
      <w:r>
        <w:br w:type="page"/>
      </w:r>
    </w:p>
    <w:p w:rsidR="00650EAB" w:rsidP="00650EAB" w:rsidRDefault="00650EAB" w14:paraId="0CFB99FC" w14:textId="35D5DC3D">
      <w:pPr>
        <w:pStyle w:val="PageHeadings"/>
      </w:pPr>
      <w:bookmarkStart w:name="_Toc101468280" w:id="47"/>
      <w:r>
        <w:lastRenderedPageBreak/>
        <w:t xml:space="preserve">List of </w:t>
      </w:r>
      <w:r w:rsidR="00F12DAB">
        <w:t>A</w:t>
      </w:r>
      <w:r>
        <w:t>bbreviat</w:t>
      </w:r>
      <w:r w:rsidR="0066510F">
        <w:t>I</w:t>
      </w:r>
      <w:r>
        <w:t>ons</w:t>
      </w:r>
      <w:bookmarkEnd w:id="47"/>
    </w:p>
    <w:p w:rsidR="006D5BF0" w:rsidP="00650EAB" w:rsidRDefault="006D5BF0" w14:paraId="1D98395F" w14:textId="77777777">
      <w:r>
        <w:t>AI – Artificial Intelligence</w:t>
      </w:r>
    </w:p>
    <w:p w:rsidR="006D5BF0" w:rsidP="00650EAB" w:rsidRDefault="006D5BF0" w14:paraId="73DDAC1B" w14:textId="77777777">
      <w:r>
        <w:t xml:space="preserve">BCS - </w:t>
      </w:r>
      <w:r w:rsidRPr="002066AF">
        <w:t>British Computer Society</w:t>
      </w:r>
    </w:p>
    <w:p w:rsidR="006D5BF0" w:rsidP="00650EAB" w:rsidRDefault="006D5BF0" w14:paraId="1A206ECD" w14:textId="77777777">
      <w:r w:rsidRPr="00CA5B51">
        <w:t>CAGR</w:t>
      </w:r>
      <w:r>
        <w:t xml:space="preserve"> – Computed annual growth rate</w:t>
      </w:r>
    </w:p>
    <w:p w:rsidR="006D5BF0" w:rsidP="00650EAB" w:rsidRDefault="006D5BF0" w14:paraId="69476864" w14:textId="77777777">
      <w:r>
        <w:t>CNN - Convolutional Neural Network</w:t>
      </w:r>
    </w:p>
    <w:p w:rsidR="006D5BF0" w:rsidP="00650EAB" w:rsidRDefault="006D5BF0" w14:paraId="737CADD3" w14:textId="77777777">
      <w:r>
        <w:t>CPU - Central Processing Unit</w:t>
      </w:r>
    </w:p>
    <w:p w:rsidR="006D5BF0" w:rsidP="00650EAB" w:rsidRDefault="006D5BF0" w14:paraId="11256E44" w14:textId="77777777">
      <w:r>
        <w:t>CUDA - Compute Unified Device Architecture</w:t>
      </w:r>
    </w:p>
    <w:p w:rsidR="006D5BF0" w:rsidP="00650EAB" w:rsidRDefault="006D5BF0" w14:paraId="6403EEDB" w14:textId="77777777">
      <w:r>
        <w:t>EDGE - Computing paradigm of moving execution devices closer to the data source</w:t>
      </w:r>
    </w:p>
    <w:p w:rsidR="006D5BF0" w:rsidP="00650EAB" w:rsidRDefault="006D5BF0" w14:paraId="05EF44B1" w14:textId="77777777">
      <w:r>
        <w:t>ESD – Electrostatic Discharge</w:t>
      </w:r>
    </w:p>
    <w:p w:rsidR="006D5BF0" w:rsidP="00650EAB" w:rsidRDefault="006D5BF0" w14:paraId="472AFAD0" w14:textId="77777777">
      <w:r>
        <w:t>EU – European Union</w:t>
      </w:r>
    </w:p>
    <w:p w:rsidR="006D5BF0" w:rsidP="00650EAB" w:rsidRDefault="006D5BF0" w14:paraId="56E4E676" w14:textId="77777777">
      <w:r>
        <w:t>FPGA - Field Programmable Gate Array</w:t>
      </w:r>
    </w:p>
    <w:p w:rsidR="006D5BF0" w:rsidP="00650EAB" w:rsidRDefault="006D5BF0" w14:paraId="266A2219" w14:textId="77777777">
      <w:r>
        <w:t>FPS - Frames per Second</w:t>
      </w:r>
    </w:p>
    <w:p w:rsidR="006D5BF0" w:rsidP="00650EAB" w:rsidRDefault="006D5BF0" w14:paraId="50AADBC4" w14:textId="77777777">
      <w:r>
        <w:t>GPIO - General Purpose Input Output</w:t>
      </w:r>
    </w:p>
    <w:p w:rsidR="006D5BF0" w:rsidP="00650EAB" w:rsidRDefault="006D5BF0" w14:paraId="45BDE15E" w14:textId="77777777">
      <w:r>
        <w:t>GPU - Graphics Processing Unit</w:t>
      </w:r>
    </w:p>
    <w:p w:rsidR="006D5BF0" w:rsidP="00650EAB" w:rsidRDefault="006D5BF0" w14:paraId="207BB3F5" w14:textId="77777777">
      <w:r>
        <w:t>IC – Integrated Circuit</w:t>
      </w:r>
    </w:p>
    <w:p w:rsidR="006D5BF0" w:rsidP="00650EAB" w:rsidRDefault="006D5BF0" w14:paraId="44B38B8E" w14:textId="77777777">
      <w:r>
        <w:t>IO – Input/Output</w:t>
      </w:r>
    </w:p>
    <w:p w:rsidR="006D5BF0" w:rsidP="00650EAB" w:rsidRDefault="006D5BF0" w14:paraId="36FDA05A" w14:textId="77777777">
      <w:r>
        <w:t>JTAG - Joint Test Action Group</w:t>
      </w:r>
    </w:p>
    <w:p w:rsidR="006D5BF0" w:rsidP="00650EAB" w:rsidRDefault="006D5BF0" w14:paraId="3AFD6766" w14:textId="77777777">
      <w:r>
        <w:t>LED - Light Emitting Diode</w:t>
      </w:r>
    </w:p>
    <w:p w:rsidR="006D5BF0" w:rsidP="00650EAB" w:rsidRDefault="006D5BF0" w14:paraId="26749191" w14:textId="77777777">
      <w:r>
        <w:lastRenderedPageBreak/>
        <w:t>MSRP - Manufacturer Suggested Retail Price</w:t>
      </w:r>
    </w:p>
    <w:p w:rsidR="006D5BF0" w:rsidP="00650EAB" w:rsidRDefault="006D5BF0" w14:paraId="61013586" w14:textId="77777777">
      <w:r>
        <w:t>RAM - Random Access Memory</w:t>
      </w:r>
    </w:p>
    <w:p w:rsidR="006D5BF0" w:rsidP="00650EAB" w:rsidRDefault="006D5BF0" w14:paraId="066F4B52" w14:textId="77777777">
      <w:r>
        <w:t>SBC - Single Board Computer</w:t>
      </w:r>
    </w:p>
    <w:p w:rsidR="006D5BF0" w:rsidP="00650EAB" w:rsidRDefault="006D5BF0" w14:paraId="76A94301" w14:textId="77777777">
      <w:r>
        <w:t>SDK – Software Development Kit</w:t>
      </w:r>
    </w:p>
    <w:p w:rsidR="006D5BF0" w:rsidP="00650EAB" w:rsidRDefault="006D5BF0" w14:paraId="567C82BC" w14:textId="77777777">
      <w:r>
        <w:t>SOM</w:t>
      </w:r>
      <w:r>
        <w:t xml:space="preserve"> – System on module</w:t>
      </w:r>
    </w:p>
    <w:p w:rsidR="006D5BF0" w:rsidP="00650EAB" w:rsidRDefault="006D5BF0" w14:paraId="01B04C6E" w14:textId="77777777">
      <w:r>
        <w:t>SSH – Secure Shell</w:t>
      </w:r>
    </w:p>
    <w:p w:rsidR="006D5BF0" w:rsidP="00650EAB" w:rsidRDefault="006D5BF0" w14:paraId="6370BB2D" w14:textId="77777777">
      <w:r>
        <w:t>V – Electrical Volts</w:t>
      </w:r>
    </w:p>
    <w:p w:rsidR="006D5BF0" w:rsidP="00650EAB" w:rsidRDefault="006D5BF0" w14:paraId="76C9956C" w14:textId="77777777">
      <w:r>
        <w:t>W – Electrical Watts</w:t>
      </w:r>
    </w:p>
    <w:p w:rsidR="006D5BF0" w:rsidP="00650EAB" w:rsidRDefault="006D5BF0" w14:paraId="2E764C8B" w14:textId="77777777">
      <w:r>
        <w:t>YOLO - You Only Look Once, an Object Detection Neural Network</w:t>
      </w:r>
    </w:p>
    <w:p w:rsidR="006D5BF0" w:rsidP="00650EAB" w:rsidRDefault="006D5BF0" w14:paraId="0B63312A" w14:textId="77777777">
      <w:r>
        <w:t>YOLOv3 - Third version of YOLO Object Detection Neural Network</w:t>
      </w:r>
    </w:p>
    <w:p w:rsidR="006D5BF0" w:rsidP="00650EAB" w:rsidRDefault="006D5BF0" w14:paraId="7761C25D" w14:textId="77777777">
      <w:r>
        <w:t>YOLOv5 - Fifth version of YOLO Object Detection Neural Network</w:t>
      </w:r>
    </w:p>
    <w:p w:rsidR="008F56A8" w:rsidP="00650EAB" w:rsidRDefault="008F56A8" w14:paraId="40A37608" w14:textId="77777777"/>
    <w:p w:rsidRPr="002066AF" w:rsidR="00E705C3" w:rsidP="00650EAB" w:rsidRDefault="00E705C3" w14:paraId="6866B65D" w14:textId="54398278">
      <w:r>
        <w:br w:type="page"/>
      </w:r>
    </w:p>
    <w:p w:rsidR="009B5508" w:rsidP="00B6333A" w:rsidRDefault="009B5508" w14:paraId="753B51C0" w14:textId="77777777">
      <w:pPr>
        <w:pStyle w:val="ChapterNumber"/>
        <w:numPr>
          <w:ilvl w:val="0"/>
          <w:numId w:val="0"/>
        </w:numPr>
        <w:sectPr w:rsidR="009B5508" w:rsidSect="009B5508">
          <w:footerReference w:type="default" r:id="rId16"/>
          <w:type w:val="continuous"/>
          <w:pgSz w:w="11906" w:h="16838" w:orient="portrait"/>
          <w:pgMar w:top="1440" w:right="1440" w:bottom="1440" w:left="2268" w:header="709" w:footer="709" w:gutter="0"/>
          <w:pgNumType w:fmt="lowerRoman"/>
          <w:cols w:space="708"/>
          <w:titlePg/>
          <w:docGrid w:linePitch="360"/>
        </w:sectPr>
      </w:pPr>
    </w:p>
    <w:p w:rsidR="003E274A" w:rsidP="00D21AB0" w:rsidRDefault="003E274A" w14:paraId="50A61B53" w14:textId="066B9BC8">
      <w:pPr>
        <w:pStyle w:val="ChapterNumber"/>
      </w:pPr>
      <w:bookmarkStart w:name="_Toc101468281" w:id="48"/>
      <w:bookmarkEnd w:id="48"/>
    </w:p>
    <w:p w:rsidR="003E274A" w:rsidP="001E569B" w:rsidRDefault="003E274A" w14:paraId="0F7314E0" w14:textId="77777777">
      <w:pPr>
        <w:pStyle w:val="CHAPTERHEADING"/>
      </w:pPr>
      <w:bookmarkStart w:name="_Toc92910117" w:id="49"/>
      <w:bookmarkStart w:name="_Toc94135931" w:id="50"/>
      <w:bookmarkStart w:name="_Toc101468282" w:id="51"/>
      <w:r>
        <w:t>INTRODUCTION</w:t>
      </w:r>
      <w:bookmarkEnd w:id="49"/>
      <w:bookmarkEnd w:id="50"/>
      <w:bookmarkEnd w:id="51"/>
    </w:p>
    <w:p w:rsidR="008B5E70" w:rsidP="008B5E70" w:rsidRDefault="008B5E70" w14:paraId="2FABF736" w14:textId="5211FF87">
      <w:r w:rsidRPr="009069A0">
        <w:t xml:space="preserve">The idea of this project is to improve the quality of service for the existing and new embedded devices on the </w:t>
      </w:r>
      <w:r w:rsidR="001C23CA">
        <w:t>Edge</w:t>
      </w:r>
      <w:r w:rsidRPr="009069A0">
        <w:t xml:space="preserve"> that require the use of computer vision capabilities provided by the cloud. By bridging the gap between </w:t>
      </w:r>
      <w:r w:rsidR="001C23CA">
        <w:t>Edge</w:t>
      </w:r>
      <w:r w:rsidRPr="009069A0">
        <w:t xml:space="preserve"> deployed IoT devices and their cloud-based processing endpoint goal is to minimise the </w:t>
      </w:r>
      <w:r w:rsidR="000F7404">
        <w:t>required energy</w:t>
      </w:r>
      <w:r w:rsidRPr="009069A0">
        <w:t xml:space="preserve"> </w:t>
      </w:r>
      <w:r w:rsidR="009B518C">
        <w:t>and latency</w:t>
      </w:r>
      <w:r w:rsidRPr="009069A0">
        <w:t xml:space="preserve"> by bringing the execution device closer to the end-user, minimising the </w:t>
      </w:r>
      <w:r w:rsidR="00787AED">
        <w:t>energy</w:t>
      </w:r>
      <w:r w:rsidR="007045D0">
        <w:t xml:space="preserve"> yield</w:t>
      </w:r>
      <w:r w:rsidRPr="009069A0">
        <w:t xml:space="preserve"> required</w:t>
      </w:r>
      <w:r>
        <w:t xml:space="preserve"> to send the data for processing and obtaining the resu</w:t>
      </w:r>
      <w:r w:rsidRPr="009069A0">
        <w:t>lt. Doing so would also see the benefit of reducing the latency which could further improve the reaction time of the embedded systems requiring such functionalities (i.e., smart doorbells</w:t>
      </w:r>
      <w:r>
        <w:t xml:space="preserve"> with the face-recognition feature, Automatic Number Plate Recognition, etc.).</w:t>
      </w:r>
    </w:p>
    <w:p w:rsidR="008B5E70" w:rsidP="008B5E70" w:rsidRDefault="008B5E70" w14:paraId="7337AEED" w14:textId="5B60D85B">
      <w:r>
        <w:t xml:space="preserve">Other </w:t>
      </w:r>
      <w:r w:rsidR="00B1F909">
        <w:t>potential</w:t>
      </w:r>
      <w:r>
        <w:t xml:space="preserve"> advantages of utilising </w:t>
      </w:r>
      <w:r w:rsidR="00B1F909">
        <w:t>the</w:t>
      </w:r>
      <w:r>
        <w:t xml:space="preserve"> approach described above are:</w:t>
      </w:r>
    </w:p>
    <w:p w:rsidRPr="00C50D16" w:rsidR="008B5E70" w:rsidP="002B4151" w:rsidRDefault="008B5E70" w14:paraId="3A3EB1E9" w14:textId="77777777">
      <w:pPr>
        <w:pStyle w:val="ListParagraph"/>
        <w:numPr>
          <w:ilvl w:val="0"/>
          <w:numId w:val="4"/>
        </w:numPr>
      </w:pPr>
      <w:r>
        <w:rPr>
          <w:u w:val="single"/>
        </w:rPr>
        <w:t>Maximising the throughput due to lower latency</w:t>
      </w:r>
    </w:p>
    <w:p w:rsidR="008342D5" w:rsidP="008342D5" w:rsidRDefault="008B5E70" w14:paraId="796E4C2D" w14:textId="74D1B7F7">
      <w:pPr>
        <w:pStyle w:val="ListParagraph"/>
        <w:spacing w:before="240"/>
      </w:pPr>
      <w:r>
        <w:t xml:space="preserve">Because the processing endpoint is placed much closer to the execution device latency is significantly lower. Therefore, more frames of video data(images) can be </w:t>
      </w:r>
      <w:r>
        <w:softHyphen/>
      </w:r>
      <w:r>
        <w:softHyphen/>
        <w:t>processed in the same amount of time (assuming no transfer speed bottlenecks on the execution device).</w:t>
      </w:r>
      <w:r>
        <w:softHyphen/>
      </w:r>
      <w:r>
        <w:softHyphen/>
      </w:r>
    </w:p>
    <w:p w:rsidR="008342D5" w:rsidP="00AF5E64" w:rsidRDefault="00AF5E64" w14:paraId="178E80E0" w14:textId="297A3F72">
      <w:pPr>
        <w:spacing w:after="0" w:line="240" w:lineRule="auto"/>
        <w:jc w:val="left"/>
      </w:pPr>
      <w:r>
        <w:br w:type="page"/>
      </w:r>
    </w:p>
    <w:p w:rsidRPr="002A59F7" w:rsidR="008B5E70" w:rsidP="002B4151" w:rsidRDefault="008B5E70" w14:paraId="61788C23" w14:textId="77777777">
      <w:pPr>
        <w:pStyle w:val="ListParagraph"/>
        <w:numPr>
          <w:ilvl w:val="0"/>
          <w:numId w:val="4"/>
        </w:numPr>
        <w:spacing w:before="240"/>
      </w:pPr>
      <w:r>
        <w:rPr>
          <w:u w:val="single"/>
        </w:rPr>
        <w:lastRenderedPageBreak/>
        <w:t>Providing capabilities in places with no Internet access</w:t>
      </w:r>
    </w:p>
    <w:p w:rsidR="008B5E70" w:rsidP="008B5E70" w:rsidRDefault="008B5E70" w14:paraId="68A4FB5F" w14:textId="3229DD90">
      <w:pPr>
        <w:pStyle w:val="ListParagraph"/>
        <w:spacing w:before="240"/>
      </w:pPr>
      <w:r>
        <w:t xml:space="preserve">Because we can see smart devices and products everywhere we run into issues when we </w:t>
      </w:r>
      <w:r w:rsidR="00B1F909">
        <w:t>cannot</w:t>
      </w:r>
      <w:r>
        <w:t xml:space="preserve"> reliably (or even possibly) connect them to an Internet network. With the endpoint being internet-independent, we can place the equipment in various odd places like mines, underground car</w:t>
      </w:r>
      <w:r w:rsidR="00B616A4">
        <w:t xml:space="preserve"> </w:t>
      </w:r>
      <w:r>
        <w:t xml:space="preserve">parks, and similar, </w:t>
      </w:r>
      <w:r w:rsidR="00B1F909">
        <w:t>supplying</w:t>
      </w:r>
      <w:r>
        <w:t xml:space="preserve"> us </w:t>
      </w:r>
      <w:r w:rsidR="00B1F909">
        <w:t xml:space="preserve">with </w:t>
      </w:r>
      <w:r>
        <w:t>computing capabilities even without internet access.</w:t>
      </w:r>
    </w:p>
    <w:p w:rsidRPr="002A59F7" w:rsidR="004B5197" w:rsidP="008B5E70" w:rsidRDefault="004B5197" w14:paraId="2552A49F" w14:textId="77777777">
      <w:pPr>
        <w:pStyle w:val="ListParagraph"/>
        <w:spacing w:before="240"/>
      </w:pPr>
    </w:p>
    <w:p w:rsidR="008B5E70" w:rsidP="008B5E70" w:rsidRDefault="008B5E70" w14:paraId="36DF0A6B" w14:textId="3C175831">
      <w:pPr>
        <w:spacing w:before="240"/>
      </w:pPr>
      <w:r>
        <w:t xml:space="preserve">Given </w:t>
      </w:r>
      <w:r w:rsidR="00D24C58">
        <w:t xml:space="preserve">the </w:t>
      </w:r>
      <w:r>
        <w:t xml:space="preserve">above, the objective of this project is </w:t>
      </w:r>
      <w:r w:rsidR="003710EB">
        <w:t>to benchmark a</w:t>
      </w:r>
      <w:r w:rsidR="009307DE">
        <w:t>n</w:t>
      </w:r>
      <w:r w:rsidR="003710EB">
        <w:t xml:space="preserve"> </w:t>
      </w:r>
      <w:r w:rsidR="00E179F2">
        <w:t>NVIDIA</w:t>
      </w:r>
      <w:r w:rsidR="003710EB">
        <w:t xml:space="preserve"> Jetson Nano single-board-computer, a device </w:t>
      </w:r>
      <w:r>
        <w:t xml:space="preserve">that could further improve the usability and reliability of the </w:t>
      </w:r>
      <w:r w:rsidR="001C23CA">
        <w:t>Edge</w:t>
      </w:r>
      <w:r>
        <w:t xml:space="preserve"> </w:t>
      </w:r>
      <w:r w:rsidR="00E12EC1">
        <w:t>deployed application</w:t>
      </w:r>
      <w:r>
        <w:t xml:space="preserve"> which require</w:t>
      </w:r>
      <w:r w:rsidR="009307DE">
        <w:t>s</w:t>
      </w:r>
      <w:r>
        <w:t xml:space="preserve"> some sort of computer-vision capabilities </w:t>
      </w:r>
      <w:r w:rsidR="00B616A4">
        <w:t>that</w:t>
      </w:r>
      <w:r>
        <w:t xml:space="preserve"> before required communication with some other data processing endpoint on the cloud.</w:t>
      </w:r>
    </w:p>
    <w:p w:rsidR="008B5E70" w:rsidP="008B5E70" w:rsidRDefault="00D24C58" w14:paraId="259F74D4" w14:textId="152D9156">
      <w:pPr>
        <w:spacing w:before="240"/>
      </w:pPr>
      <w:r>
        <w:t>The a</w:t>
      </w:r>
      <w:r w:rsidR="008B5E70">
        <w:t>ims of the project are:</w:t>
      </w:r>
    </w:p>
    <w:p w:rsidR="00E12EC1" w:rsidP="00E12EC1" w:rsidRDefault="008B5E70" w14:paraId="60C11C7A" w14:textId="43913EBC">
      <w:pPr>
        <w:pStyle w:val="ListParagraph"/>
        <w:numPr>
          <w:ilvl w:val="0"/>
          <w:numId w:val="4"/>
        </w:numPr>
        <w:spacing w:before="240"/>
      </w:pPr>
      <w:r>
        <w:t xml:space="preserve">Evaluate </w:t>
      </w:r>
      <w:r w:rsidR="00E179F2">
        <w:t>NVIDIA</w:t>
      </w:r>
      <w:r>
        <w:t xml:space="preserve"> Jetson Nano SBC in terms of its power and performance</w:t>
      </w:r>
    </w:p>
    <w:p w:rsidR="00CF7BB3" w:rsidP="00E12EC1" w:rsidRDefault="008B5E70" w14:paraId="7200DEC9" w14:textId="56742344">
      <w:pPr>
        <w:pStyle w:val="ListParagraph"/>
        <w:numPr>
          <w:ilvl w:val="0"/>
          <w:numId w:val="4"/>
        </w:numPr>
        <w:spacing w:before="240"/>
      </w:pPr>
      <w:r>
        <w:t>Compare</w:t>
      </w:r>
      <w:r w:rsidR="00F2143E">
        <w:t xml:space="preserve"> NVID</w:t>
      </w:r>
      <w:r w:rsidR="00556C59">
        <w:t>I</w:t>
      </w:r>
      <w:r w:rsidR="00990002">
        <w:t>A</w:t>
      </w:r>
      <w:r>
        <w:t xml:space="preserve"> Jetson Nano to other SBCs and platforms</w:t>
      </w:r>
    </w:p>
    <w:p w:rsidR="00BA6903" w:rsidP="00CF7BB3" w:rsidRDefault="00CF7BB3" w14:paraId="60F517D3" w14:textId="61035E3C">
      <w:pPr>
        <w:spacing w:after="0" w:line="240" w:lineRule="auto"/>
        <w:jc w:val="left"/>
      </w:pPr>
      <w:r>
        <w:br w:type="page"/>
      </w:r>
    </w:p>
    <w:p w:rsidR="00F724CF" w:rsidP="00BA6903" w:rsidRDefault="00BA6903" w14:paraId="6E973175" w14:textId="356E53A2">
      <w:pPr>
        <w:pStyle w:val="Heading2"/>
      </w:pPr>
      <w:bookmarkStart w:name="_Toc101468283" w:id="52"/>
      <w:r>
        <w:lastRenderedPageBreak/>
        <w:t>Brief literature review</w:t>
      </w:r>
      <w:bookmarkEnd w:id="52"/>
    </w:p>
    <w:p w:rsidR="00783DBB" w:rsidP="007A1A7B" w:rsidRDefault="007A1A7B" w14:paraId="1D13D31E" w14:textId="11580AB3">
      <w:r>
        <w:t xml:space="preserve">One can see technological </w:t>
      </w:r>
      <w:r w:rsidR="003B6A5F">
        <w:t xml:space="preserve">advancements everywhere we turn in our day to day lives. </w:t>
      </w:r>
      <w:r w:rsidR="00301FBE">
        <w:t xml:space="preserve">As technology is becoming more affordable and easier to produce, we </w:t>
      </w:r>
      <w:r w:rsidR="003F7CD2">
        <w:t xml:space="preserve">can see the rise in the sheer amount of hardware that is deployed </w:t>
      </w:r>
      <w:r w:rsidR="00F82B51">
        <w:t>throughout the world for many specific applications.</w:t>
      </w:r>
      <w:r w:rsidR="00465B8E">
        <w:t xml:space="preserve"> </w:t>
      </w:r>
      <w:r w:rsidR="002C7ADE">
        <w:t>Even with</w:t>
      </w:r>
      <w:r w:rsidR="00465B8E">
        <w:t xml:space="preserve"> the </w:t>
      </w:r>
      <w:r w:rsidR="002C23F9">
        <w:t xml:space="preserve">popular prediction of 50 billion internet-connected devices by 2020 being </w:t>
      </w:r>
      <w:r w:rsidR="004F437A">
        <w:t xml:space="preserve">disputed </w:t>
      </w:r>
      <w:r w:rsidR="00EA245E">
        <w:t>back in 2016</w:t>
      </w:r>
      <w:r w:rsidR="006E0DC6">
        <w:t xml:space="preserve">, </w:t>
      </w:r>
      <w:r w:rsidR="009B5F73">
        <w:t xml:space="preserve">it must be admitted that 46 billion devices connected </w:t>
      </w:r>
      <w:r w:rsidR="00223B89">
        <w:t xml:space="preserve">as of </w:t>
      </w:r>
      <w:r w:rsidR="002D3D22">
        <w:t xml:space="preserve">the </w:t>
      </w:r>
      <w:r w:rsidR="00223B89">
        <w:t xml:space="preserve">end </w:t>
      </w:r>
      <w:r w:rsidR="002D3D22">
        <w:t xml:space="preserve">of </w:t>
      </w:r>
      <w:r w:rsidR="00223B89">
        <w:t xml:space="preserve">2021 are a noticeably substantial number </w:t>
      </w:r>
      <w:r w:rsidR="0096326C">
        <w:t>(</w:t>
      </w:r>
      <w:r w:rsidRPr="0096326C" w:rsidR="0096326C">
        <w:t xml:space="preserve">A. Nordrum, </w:t>
      </w:r>
      <w:r w:rsidR="00AC2426">
        <w:t>2016</w:t>
      </w:r>
      <w:r w:rsidR="0096326C">
        <w:t>).</w:t>
      </w:r>
      <w:r w:rsidR="006C375E">
        <w:t xml:space="preserve"> </w:t>
      </w:r>
    </w:p>
    <w:p w:rsidR="005F2535" w:rsidP="007A1A7B" w:rsidRDefault="00FD4A56" w14:paraId="5EF45350" w14:textId="00A06630">
      <w:r>
        <w:t>Taking into consideration that early IoT systems could only send and collect data</w:t>
      </w:r>
      <w:r w:rsidR="0017129C">
        <w:t xml:space="preserve"> for analysis and processing, </w:t>
      </w:r>
      <w:r w:rsidR="00AF3415">
        <w:t>and now</w:t>
      </w:r>
      <w:r w:rsidR="002D3D22">
        <w:t>a</w:t>
      </w:r>
      <w:r w:rsidR="00AF3415">
        <w:t>days, with remarkable advances being made in embedded system-on-a-chip devices</w:t>
      </w:r>
      <w:r w:rsidR="002B2768">
        <w:t xml:space="preserve"> enabling us to do much more processing on the </w:t>
      </w:r>
      <w:r w:rsidR="001C23CA">
        <w:t>Edge</w:t>
      </w:r>
      <w:r w:rsidR="002B2768">
        <w:t xml:space="preserve"> side</w:t>
      </w:r>
      <w:r w:rsidR="00D36FCE">
        <w:t xml:space="preserve"> than ever before, we can only </w:t>
      </w:r>
      <w:r w:rsidR="000F2C75">
        <w:t>assume</w:t>
      </w:r>
      <w:r w:rsidR="00D36FCE">
        <w:t xml:space="preserve"> the number of </w:t>
      </w:r>
      <w:r w:rsidR="007833F5">
        <w:t>connected devices</w:t>
      </w:r>
      <w:r w:rsidR="000F2C75">
        <w:t xml:space="preserve"> will</w:t>
      </w:r>
      <w:r w:rsidR="007833F5">
        <w:t xml:space="preserve"> rise even further </w:t>
      </w:r>
      <w:r w:rsidR="00501845">
        <w:t>(</w:t>
      </w:r>
      <w:r w:rsidRPr="00501845" w:rsidR="00501845">
        <w:t>N. Hassan, S. Gillani, E. Ahmed, I. Yaqoob and M. Imran,</w:t>
      </w:r>
      <w:r w:rsidR="004643B8">
        <w:t xml:space="preserve"> 2018</w:t>
      </w:r>
      <w:r w:rsidR="00501845">
        <w:t>)</w:t>
      </w:r>
      <w:r w:rsidR="007833F5">
        <w:t>.</w:t>
      </w:r>
      <w:r w:rsidR="00C841AF">
        <w:t xml:space="preserve"> </w:t>
      </w:r>
    </w:p>
    <w:p w:rsidR="00FD4A56" w:rsidP="007A1A7B" w:rsidRDefault="00C841AF" w14:paraId="5EE21F17" w14:textId="69998001">
      <w:r>
        <w:t xml:space="preserve">The </w:t>
      </w:r>
      <w:r w:rsidR="0038739D">
        <w:t xml:space="preserve">role of </w:t>
      </w:r>
      <w:r w:rsidR="001C23CA">
        <w:t>Edge</w:t>
      </w:r>
      <w:r w:rsidR="0038739D">
        <w:t xml:space="preserve"> computing on </w:t>
      </w:r>
      <w:r w:rsidR="000F2C75">
        <w:t xml:space="preserve">the </w:t>
      </w:r>
      <w:r w:rsidR="0038739D">
        <w:t xml:space="preserve">Internet of Things can be observed from the </w:t>
      </w:r>
      <w:r w:rsidR="00A85422">
        <w:t xml:space="preserve">market predictions for the </w:t>
      </w:r>
      <w:r w:rsidR="00162034">
        <w:t>United States</w:t>
      </w:r>
      <w:r w:rsidR="00624C2A">
        <w:t>.</w:t>
      </w:r>
    </w:p>
    <w:p w:rsidR="00B07C5D" w:rsidP="00B07C5D" w:rsidRDefault="00B07C5D" w14:paraId="3E910B5B" w14:textId="77777777">
      <w:pPr>
        <w:keepNext/>
        <w:jc w:val="center"/>
      </w:pPr>
      <w:r w:rsidRPr="00B07C5D">
        <w:rPr>
          <w:noProof/>
          <w:color w:val="2B579A"/>
          <w:shd w:val="clear" w:color="auto" w:fill="E6E6E6"/>
        </w:rPr>
        <w:lastRenderedPageBreak/>
        <w:drawing>
          <wp:inline distT="0" distB="0" distL="0" distR="0" wp14:anchorId="11D01BCA" wp14:editId="1FCD0C1E">
            <wp:extent cx="5205730" cy="3253740"/>
            <wp:effectExtent l="0" t="0" r="0" b="381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7"/>
                    <a:stretch>
                      <a:fillRect/>
                    </a:stretch>
                  </pic:blipFill>
                  <pic:spPr>
                    <a:xfrm>
                      <a:off x="0" y="0"/>
                      <a:ext cx="5205730" cy="3253740"/>
                    </a:xfrm>
                    <a:prstGeom prst="rect">
                      <a:avLst/>
                    </a:prstGeom>
                  </pic:spPr>
                </pic:pic>
              </a:graphicData>
            </a:graphic>
          </wp:inline>
        </w:drawing>
      </w:r>
    </w:p>
    <w:p w:rsidR="00285FA6" w:rsidP="003511FE" w:rsidRDefault="00B07C5D" w14:paraId="048A30C4" w14:textId="1D4BBEE5">
      <w:pPr>
        <w:pStyle w:val="Caption"/>
        <w:jc w:val="center"/>
      </w:pPr>
      <w:bookmarkStart w:name="_Toc101468339" w:id="53"/>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1</w:t>
      </w:r>
      <w:r>
        <w:rPr>
          <w:color w:val="2B579A"/>
          <w:shd w:val="clear" w:color="auto" w:fill="E6E6E6"/>
        </w:rPr>
        <w:fldChar w:fldCharType="end"/>
      </w:r>
      <w:r w:rsidR="00443E99">
        <w:t>:</w:t>
      </w:r>
      <w:r>
        <w:br/>
      </w:r>
      <w:r>
        <w:t xml:space="preserve">U.S. </w:t>
      </w:r>
      <w:r w:rsidR="001C23CA">
        <w:t>Edge</w:t>
      </w:r>
      <w:r>
        <w:t xml:space="preserve"> Computing Market Size</w:t>
      </w:r>
      <w:r w:rsidR="005D5381">
        <w:t xml:space="preserve"> from 2017 to 2028</w:t>
      </w:r>
      <w:r w:rsidR="00285FA6">
        <w:br/>
      </w:r>
      <w:r w:rsidR="00AF1C9B">
        <w:t>(</w:t>
      </w:r>
      <w:r w:rsidR="00285FA6">
        <w:t>Lai, 2021</w:t>
      </w:r>
      <w:r w:rsidR="00AF1C9B">
        <w:t>)</w:t>
      </w:r>
      <w:bookmarkEnd w:id="53"/>
    </w:p>
    <w:p w:rsidR="0061630B" w:rsidP="00CA5B51" w:rsidRDefault="00CA5B51" w14:paraId="6133A45D" w14:textId="289C23A9">
      <w:r>
        <w:t>“</w:t>
      </w:r>
      <w:r w:rsidRPr="00CA5B51">
        <w:t xml:space="preserve">In recent years, </w:t>
      </w:r>
      <w:r w:rsidR="001C23CA">
        <w:t>Edge</w:t>
      </w:r>
      <w:r w:rsidRPr="00CA5B51">
        <w:t xml:space="preserve"> computing has soared in popularity. According to Grand View Research, the </w:t>
      </w:r>
      <w:r w:rsidR="001C23CA">
        <w:t>Edge</w:t>
      </w:r>
      <w:r w:rsidRPr="00CA5B51">
        <w:t xml:space="preserve"> computing market was valued at $4.68 billion in 2020, with an expected compound annual growth rate (CAGR) of 38.4 per</w:t>
      </w:r>
      <w:r w:rsidR="008A58A2">
        <w:t xml:space="preserve"> </w:t>
      </w:r>
      <w:r w:rsidRPr="00CA5B51">
        <w:t>cent from 2021 to 2028.</w:t>
      </w:r>
      <w:r>
        <w:t>” (Lai, 2021).</w:t>
      </w:r>
    </w:p>
    <w:p w:rsidR="00045F87" w:rsidP="00CA5B51" w:rsidRDefault="00681169" w14:paraId="3E429CF5" w14:textId="749325D4">
      <w:r>
        <w:t xml:space="preserve">If we compare the data above with the </w:t>
      </w:r>
      <w:r w:rsidR="00731A98">
        <w:t xml:space="preserve">rise of </w:t>
      </w:r>
      <w:r w:rsidR="007B5D52">
        <w:t xml:space="preserve">computer vision global market size, </w:t>
      </w:r>
      <w:r w:rsidR="008A58A2">
        <w:t xml:space="preserve">the </w:t>
      </w:r>
      <w:r w:rsidR="00547D27">
        <w:t xml:space="preserve">popularity increase </w:t>
      </w:r>
      <w:r w:rsidR="00D47110">
        <w:t xml:space="preserve">in computer vision applications </w:t>
      </w:r>
      <w:r w:rsidR="00C72D59">
        <w:t>closely follow</w:t>
      </w:r>
      <w:r w:rsidR="002327D0">
        <w:t>s</w:t>
      </w:r>
      <w:r w:rsidR="00C72D59">
        <w:t xml:space="preserve"> the </w:t>
      </w:r>
      <w:r w:rsidR="003A6B21">
        <w:t xml:space="preserve">rise </w:t>
      </w:r>
      <w:r w:rsidR="002327D0">
        <w:t xml:space="preserve">of </w:t>
      </w:r>
      <w:r w:rsidR="008A58A2">
        <w:t xml:space="preserve">the </w:t>
      </w:r>
      <w:r w:rsidR="001C23CA">
        <w:t>Edge</w:t>
      </w:r>
      <w:r w:rsidR="002327D0">
        <w:t xml:space="preserve"> computing market described above.</w:t>
      </w:r>
      <w:r w:rsidR="00C753DC">
        <w:t xml:space="preserve"> This proves that </w:t>
      </w:r>
      <w:r w:rsidR="003E6BE0">
        <w:t xml:space="preserve">computer vision plays a big part in </w:t>
      </w:r>
      <w:r w:rsidR="008A58A2">
        <w:t xml:space="preserve">the </w:t>
      </w:r>
      <w:r w:rsidR="001C23CA">
        <w:t>Edge</w:t>
      </w:r>
      <w:r w:rsidR="00A77079">
        <w:t xml:space="preserve"> computing market</w:t>
      </w:r>
      <w:r w:rsidR="00FD0537">
        <w:t xml:space="preserve">, driving the future need for </w:t>
      </w:r>
      <w:r w:rsidR="001C23CA">
        <w:t>Edge</w:t>
      </w:r>
      <w:r w:rsidR="00FD0537">
        <w:t xml:space="preserve"> deployed computer vision devices even further.</w:t>
      </w:r>
    </w:p>
    <w:p w:rsidR="00045F87" w:rsidRDefault="00045F87" w14:paraId="6AD58F8B" w14:textId="77777777">
      <w:pPr>
        <w:spacing w:after="0" w:line="240" w:lineRule="auto"/>
        <w:jc w:val="left"/>
      </w:pPr>
      <w:r>
        <w:br w:type="page"/>
      </w:r>
    </w:p>
    <w:p w:rsidR="00917F92" w:rsidP="00454F72" w:rsidRDefault="00917F92" w14:paraId="3A5AAE33" w14:textId="77777777">
      <w:pPr>
        <w:keepNext/>
        <w:jc w:val="center"/>
        <w:rPr>
          <w:noProof/>
        </w:rPr>
      </w:pPr>
    </w:p>
    <w:p w:rsidR="00454F72" w:rsidP="00454F72" w:rsidRDefault="00454F72" w14:paraId="4AB9ACA8" w14:textId="407A995F">
      <w:pPr>
        <w:keepNext/>
        <w:jc w:val="center"/>
      </w:pPr>
      <w:r>
        <w:rPr>
          <w:noProof/>
          <w:color w:val="2B579A"/>
          <w:shd w:val="clear" w:color="auto" w:fill="E6E6E6"/>
        </w:rPr>
        <w:drawing>
          <wp:inline distT="0" distB="0" distL="0" distR="0" wp14:anchorId="55D04B9F" wp14:editId="2FFE0E62">
            <wp:extent cx="5204460" cy="30509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20958" b="9773"/>
                    <a:stretch/>
                  </pic:blipFill>
                  <pic:spPr bwMode="auto">
                    <a:xfrm>
                      <a:off x="0" y="0"/>
                      <a:ext cx="5205095" cy="3051303"/>
                    </a:xfrm>
                    <a:prstGeom prst="rect">
                      <a:avLst/>
                    </a:prstGeom>
                    <a:noFill/>
                    <a:ln>
                      <a:noFill/>
                    </a:ln>
                    <a:extLst>
                      <a:ext uri="{53640926-AAD7-44D8-BBD7-CCE9431645EC}">
                        <a14:shadowObscured xmlns:a14="http://schemas.microsoft.com/office/drawing/2010/main"/>
                      </a:ext>
                    </a:extLst>
                  </pic:spPr>
                </pic:pic>
              </a:graphicData>
            </a:graphic>
          </wp:inline>
        </w:drawing>
      </w:r>
    </w:p>
    <w:p w:rsidR="00E91ED0" w:rsidP="00E91ED0" w:rsidRDefault="00454F72" w14:paraId="193AC882" w14:textId="79A57595">
      <w:pPr>
        <w:pStyle w:val="Caption"/>
        <w:jc w:val="center"/>
      </w:pPr>
      <w:bookmarkStart w:name="_Toc101468340" w:id="54"/>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2</w:t>
      </w:r>
      <w:r>
        <w:rPr>
          <w:color w:val="2B579A"/>
          <w:shd w:val="clear" w:color="auto" w:fill="E6E6E6"/>
        </w:rPr>
        <w:fldChar w:fldCharType="end"/>
      </w:r>
      <w:r w:rsidR="00443E99">
        <w:t>:</w:t>
      </w:r>
      <w:r w:rsidR="006B7174">
        <w:br/>
      </w:r>
      <w:r w:rsidR="006B7174">
        <w:t xml:space="preserve">Global Computer Vision Market </w:t>
      </w:r>
      <w:r w:rsidR="00E96E61">
        <w:t>size</w:t>
      </w:r>
      <w:r w:rsidR="004C40ED">
        <w:t xml:space="preserve"> in Billions</w:t>
      </w:r>
      <w:r w:rsidR="00E96E61">
        <w:t xml:space="preserve"> from 2018 to 2030</w:t>
      </w:r>
      <w:r w:rsidR="00E96E61">
        <w:br/>
      </w:r>
      <w:r w:rsidR="00AF1C9B">
        <w:t>(</w:t>
      </w:r>
      <w:r w:rsidR="08C281F0">
        <w:t>Globaldata</w:t>
      </w:r>
      <w:r w:rsidR="008C1C0A">
        <w:t xml:space="preserve"> </w:t>
      </w:r>
      <w:r w:rsidR="008427F4">
        <w:t>n.d.</w:t>
      </w:r>
      <w:r w:rsidR="08C281F0">
        <w:t>)</w:t>
      </w:r>
      <w:bookmarkEnd w:id="54"/>
      <w:r>
        <w:br/>
      </w:r>
    </w:p>
    <w:p w:rsidR="00DE0C38" w:rsidP="00E91ED0" w:rsidRDefault="00E91ED0" w14:paraId="73AA5E3E" w14:textId="60A15FDB">
      <w:r>
        <w:t xml:space="preserve">Given the co-relation above, it can be </w:t>
      </w:r>
      <w:r w:rsidR="00BF0CEB">
        <w:t xml:space="preserve">determined that the rise in </w:t>
      </w:r>
      <w:r w:rsidR="00F80515">
        <w:t xml:space="preserve">the </w:t>
      </w:r>
      <w:r w:rsidR="00BF0CEB">
        <w:t xml:space="preserve">number of deployed IoT systems follows the growth in </w:t>
      </w:r>
      <w:r w:rsidR="001C23CA">
        <w:t>Edge</w:t>
      </w:r>
      <w:r w:rsidR="00BF0CEB">
        <w:t xml:space="preserve"> computing and computer vision popularity. </w:t>
      </w:r>
      <w:r w:rsidR="00E63318">
        <w:t>With the number of deploying system</w:t>
      </w:r>
      <w:r w:rsidR="00F80515">
        <w:t>s</w:t>
      </w:r>
      <w:r w:rsidR="00E63318">
        <w:t xml:space="preserve"> growing rapidly we need to </w:t>
      </w:r>
      <w:r w:rsidR="3510C7C7">
        <w:t>consider</w:t>
      </w:r>
      <w:r w:rsidR="00E63318">
        <w:t xml:space="preserve"> </w:t>
      </w:r>
      <w:r w:rsidR="00CA5128">
        <w:t xml:space="preserve">the power that would be </w:t>
      </w:r>
      <w:r w:rsidR="522180A4">
        <w:t>needed</w:t>
      </w:r>
      <w:r w:rsidR="00CA5128">
        <w:t xml:space="preserve"> to do all the processing.</w:t>
      </w:r>
    </w:p>
    <w:p w:rsidRPr="003511FE" w:rsidR="003511FE" w:rsidP="00E91ED0" w:rsidRDefault="00DB0183" w14:paraId="6EE64D7E" w14:textId="0B97A3B5">
      <w:r>
        <w:t xml:space="preserve">Therefore, investing the time and effort to characterise and power profile </w:t>
      </w:r>
      <w:r w:rsidR="001C23CA">
        <w:t>Edge</w:t>
      </w:r>
      <w:r>
        <w:t xml:space="preserve"> deployed </w:t>
      </w:r>
      <w:r w:rsidR="00361A75">
        <w:t>computer vision application</w:t>
      </w:r>
      <w:r w:rsidR="00DE0C38">
        <w:t>s</w:t>
      </w:r>
      <w:r w:rsidR="00361A75">
        <w:t xml:space="preserve"> to better understand their </w:t>
      </w:r>
      <w:r w:rsidR="00C914E8">
        <w:t xml:space="preserve">impact and behaviour will more than likely result in highly transferable </w:t>
      </w:r>
      <w:r w:rsidR="00B93A7D">
        <w:t>knowledge</w:t>
      </w:r>
      <w:r w:rsidR="00C914E8">
        <w:t xml:space="preserve"> </w:t>
      </w:r>
      <w:r w:rsidR="0049736B">
        <w:t xml:space="preserve">which could later </w:t>
      </w:r>
      <w:r w:rsidR="00F80515">
        <w:t>prove of value</w:t>
      </w:r>
      <w:r w:rsidR="003A4542">
        <w:t>.</w:t>
      </w:r>
      <w:r w:rsidR="0061630B">
        <w:br w:type="page"/>
      </w:r>
    </w:p>
    <w:p w:rsidR="00BA6903" w:rsidP="00BA6903" w:rsidRDefault="007E68F4" w14:paraId="4E332402" w14:textId="3EFD4FBA">
      <w:pPr>
        <w:pStyle w:val="Heading2"/>
      </w:pPr>
      <w:bookmarkStart w:name="_Toc101468284" w:id="55"/>
      <w:r>
        <w:lastRenderedPageBreak/>
        <w:t>Alternative</w:t>
      </w:r>
      <w:r w:rsidR="00BA6903">
        <w:t xml:space="preserve"> solutions and </w:t>
      </w:r>
      <w:r w:rsidR="001D0BF4">
        <w:t>services</w:t>
      </w:r>
      <w:bookmarkEnd w:id="55"/>
    </w:p>
    <w:p w:rsidR="005F08ED" w:rsidP="005F08ED" w:rsidRDefault="005F08ED" w14:paraId="1B8480CF" w14:textId="4D870B52">
      <w:pPr>
        <w:pStyle w:val="Heading3"/>
      </w:pPr>
      <w:r>
        <w:t xml:space="preserve"> </w:t>
      </w:r>
      <w:bookmarkStart w:name="_Toc101468285" w:id="56"/>
      <w:r>
        <w:t>Hardware-based alternatives</w:t>
      </w:r>
      <w:bookmarkEnd w:id="56"/>
    </w:p>
    <w:p w:rsidR="007C59BC" w:rsidP="005F08ED" w:rsidRDefault="00FB32AF" w14:paraId="02CEF3B4" w14:textId="6878EB37">
      <w:r>
        <w:t xml:space="preserve">With the prices of Single Board Computers dropping rapidly, the market is full of alternative computing devices </w:t>
      </w:r>
      <w:r w:rsidR="00F95C66">
        <w:t>that</w:t>
      </w:r>
      <w:r>
        <w:t xml:space="preserve"> </w:t>
      </w:r>
      <w:r w:rsidR="00F95C66">
        <w:t>could</w:t>
      </w:r>
      <w:r w:rsidR="00F86803">
        <w:t xml:space="preserve"> carry out the task of </w:t>
      </w:r>
      <w:r w:rsidR="00F232C9">
        <w:t xml:space="preserve">computer vision on the </w:t>
      </w:r>
      <w:r w:rsidR="001C23CA">
        <w:t>Edge</w:t>
      </w:r>
      <w:r w:rsidR="00F232C9">
        <w:t xml:space="preserve">. </w:t>
      </w:r>
      <w:r w:rsidR="008972EE">
        <w:t xml:space="preserve">Advancements in embedded technology enabled us to have </w:t>
      </w:r>
      <w:r w:rsidR="007C139B">
        <w:t xml:space="preserve">more processing power at the </w:t>
      </w:r>
      <w:r w:rsidR="001C23CA">
        <w:t>Edge</w:t>
      </w:r>
      <w:r w:rsidR="007C139B">
        <w:t xml:space="preserve"> than ever before while </w:t>
      </w:r>
      <w:r w:rsidR="00F95C66">
        <w:t>keeping (</w:t>
      </w:r>
      <w:r w:rsidR="007C139B">
        <w:t xml:space="preserve">or lowering) the </w:t>
      </w:r>
      <w:r w:rsidR="00672E93">
        <w:t>device size, the required power and overall operating environment impact.</w:t>
      </w:r>
    </w:p>
    <w:p w:rsidR="00DF166C" w:rsidP="005F08ED" w:rsidRDefault="00BD5F37" w14:paraId="5A3AF235" w14:textId="6901B928">
      <w:r>
        <w:t xml:space="preserve">Some of the devices </w:t>
      </w:r>
      <w:r w:rsidR="00DF166C">
        <w:t>that could be practical candidates for the task are:</w:t>
      </w:r>
    </w:p>
    <w:p w:rsidR="00623801" w:rsidP="005222FC" w:rsidRDefault="00307E8B" w14:paraId="1324F211" w14:textId="5FAB8E06">
      <w:pPr>
        <w:pStyle w:val="ListParagraph"/>
        <w:numPr>
          <w:ilvl w:val="0"/>
          <w:numId w:val="8"/>
        </w:numPr>
      </w:pPr>
      <w:r>
        <w:t xml:space="preserve">Raspberry PI </w:t>
      </w:r>
      <w:r w:rsidR="00623801">
        <w:t>family devices (Raspberry 3 and 4)</w:t>
      </w:r>
    </w:p>
    <w:p w:rsidR="00816285" w:rsidP="00816285" w:rsidRDefault="00816285" w14:paraId="7BCDC0D4" w14:textId="16BC0A4D">
      <w:pPr>
        <w:pStyle w:val="ListParagraph"/>
        <w:numPr>
          <w:ilvl w:val="0"/>
          <w:numId w:val="8"/>
        </w:numPr>
      </w:pPr>
      <w:r>
        <w:t>FPGA</w:t>
      </w:r>
      <w:r w:rsidR="009E2492">
        <w:t xml:space="preserve"> </w:t>
      </w:r>
      <w:r>
        <w:t>Devices (Xilinx Kria KV260)</w:t>
      </w:r>
    </w:p>
    <w:p w:rsidR="005F08ED" w:rsidP="005F08ED" w:rsidRDefault="007A4147" w14:paraId="78E6A665" w14:textId="453B9EDA">
      <w:pPr>
        <w:pStyle w:val="ListParagraph"/>
        <w:numPr>
          <w:ilvl w:val="0"/>
          <w:numId w:val="8"/>
        </w:numPr>
      </w:pPr>
      <w:r>
        <w:t xml:space="preserve">Other devices in </w:t>
      </w:r>
      <w:r w:rsidR="002C0167">
        <w:t>Jetson Family</w:t>
      </w:r>
    </w:p>
    <w:p w:rsidR="003C2540" w:rsidP="003C2540" w:rsidRDefault="003C2540" w14:paraId="527AFE4C" w14:textId="269BC4C4">
      <w:pPr>
        <w:pStyle w:val="Heading4"/>
      </w:pPr>
      <w:r>
        <w:lastRenderedPageBreak/>
        <w:t>Raspberry PIs</w:t>
      </w:r>
    </w:p>
    <w:p w:rsidR="00375073" w:rsidP="003C2540" w:rsidRDefault="00C12099" w14:paraId="627C360A" w14:textId="11603603">
      <w:r>
        <w:t xml:space="preserve">Raspberry PI is a family of single-board computers in small form factor, developed in the United Kingdom </w:t>
      </w:r>
      <w:r w:rsidR="00FF5EB5">
        <w:t xml:space="preserve">by the Raspberry PI Foundation. </w:t>
      </w:r>
      <w:r w:rsidR="00D40D53">
        <w:t xml:space="preserve">Starting production back in 2012, the first generation of Raspberry PI </w:t>
      </w:r>
      <w:r w:rsidR="00DC1D21">
        <w:t xml:space="preserve">featured </w:t>
      </w:r>
      <w:r w:rsidR="006465D7">
        <w:t xml:space="preserve">modes </w:t>
      </w:r>
      <w:r w:rsidR="00F47378">
        <w:t xml:space="preserve">256MB of </w:t>
      </w:r>
      <w:r w:rsidR="00875613">
        <w:t>RAM</w:t>
      </w:r>
      <w:r w:rsidR="00F47378">
        <w:t xml:space="preserve"> and </w:t>
      </w:r>
      <w:r w:rsidR="00717992">
        <w:t xml:space="preserve">a </w:t>
      </w:r>
      <w:r w:rsidR="00F47378">
        <w:t>single</w:t>
      </w:r>
      <w:r w:rsidR="00FC359D">
        <w:t>-</w:t>
      </w:r>
      <w:r w:rsidR="00F47378">
        <w:t xml:space="preserve">core Broadcom BCM2835 processor clocked at </w:t>
      </w:r>
      <w:r w:rsidR="0047561D">
        <w:t>700MHz.</w:t>
      </w:r>
    </w:p>
    <w:p w:rsidR="00BC33F6" w:rsidP="00BC33F6" w:rsidRDefault="00375073" w14:paraId="0F3B8B39" w14:textId="77777777">
      <w:pPr>
        <w:keepNext/>
        <w:jc w:val="center"/>
      </w:pPr>
      <w:r>
        <w:rPr>
          <w:noProof/>
          <w:color w:val="2B579A"/>
          <w:shd w:val="clear" w:color="auto" w:fill="E6E6E6"/>
        </w:rPr>
        <w:drawing>
          <wp:inline distT="0" distB="0" distL="0" distR="0" wp14:anchorId="540E9CF1" wp14:editId="4AD04CB5">
            <wp:extent cx="4870939" cy="3134586"/>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4328" cy="3143202"/>
                    </a:xfrm>
                    <a:prstGeom prst="rect">
                      <a:avLst/>
                    </a:prstGeom>
                    <a:noFill/>
                    <a:ln>
                      <a:noFill/>
                    </a:ln>
                  </pic:spPr>
                </pic:pic>
              </a:graphicData>
            </a:graphic>
          </wp:inline>
        </w:drawing>
      </w:r>
    </w:p>
    <w:p w:rsidR="00375073" w:rsidP="00BC33F6" w:rsidRDefault="00BC33F6" w14:paraId="64D82D22" w14:textId="761A9141">
      <w:pPr>
        <w:pStyle w:val="Caption"/>
        <w:jc w:val="center"/>
      </w:pPr>
      <w:bookmarkStart w:name="_Toc101468341" w:id="57"/>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3</w:t>
      </w:r>
      <w:r>
        <w:rPr>
          <w:color w:val="2B579A"/>
          <w:shd w:val="clear" w:color="auto" w:fill="E6E6E6"/>
        </w:rPr>
        <w:fldChar w:fldCharType="end"/>
      </w:r>
      <w:r w:rsidR="00443E99">
        <w:t>:</w:t>
      </w:r>
      <w:r>
        <w:br/>
      </w:r>
      <w:r>
        <w:t>Raspberry PI 4</w:t>
      </w:r>
      <w:r w:rsidR="005A5114">
        <w:br/>
      </w:r>
      <w:r w:rsidR="00D60CAB">
        <w:t>(Pi Foundation n.d.</w:t>
      </w:r>
      <w:r w:rsidR="005A5114">
        <w:t>)</w:t>
      </w:r>
      <w:bookmarkEnd w:id="57"/>
    </w:p>
    <w:p w:rsidR="0047561D" w:rsidP="003C2540" w:rsidRDefault="00A23B6F" w14:paraId="69E2B8A7" w14:textId="4508DDB3">
      <w:r>
        <w:t xml:space="preserve">Originally </w:t>
      </w:r>
      <w:r w:rsidR="00265E58">
        <w:t xml:space="preserve">used to promote </w:t>
      </w:r>
      <w:r w:rsidR="002662D9">
        <w:t xml:space="preserve">the </w:t>
      </w:r>
      <w:r w:rsidR="00265E58">
        <w:t xml:space="preserve">teaching of computer science in developing countries, </w:t>
      </w:r>
      <w:r w:rsidR="00FA3811">
        <w:t xml:space="preserve">it </w:t>
      </w:r>
      <w:r w:rsidR="000458D6">
        <w:t xml:space="preserve">became </w:t>
      </w:r>
      <w:r w:rsidR="00FA3811">
        <w:t xml:space="preserve">much more popular </w:t>
      </w:r>
      <w:r w:rsidR="00512510">
        <w:t>than</w:t>
      </w:r>
      <w:r w:rsidR="00FA3811">
        <w:t xml:space="preserve"> predicted and</w:t>
      </w:r>
      <w:r w:rsidR="00512510">
        <w:t xml:space="preserve"> was soon widely</w:t>
      </w:r>
      <w:r w:rsidR="00FA3811">
        <w:t xml:space="preserve"> adopted by </w:t>
      </w:r>
      <w:r w:rsidR="00512510">
        <w:t>hobbyist</w:t>
      </w:r>
      <w:r w:rsidR="002662D9">
        <w:t>s</w:t>
      </w:r>
      <w:r w:rsidR="00FA3811">
        <w:t xml:space="preserve"> in their </w:t>
      </w:r>
      <w:r w:rsidR="00512510">
        <w:t>various projects</w:t>
      </w:r>
      <w:r w:rsidR="00EA6FF5">
        <w:t>.</w:t>
      </w:r>
    </w:p>
    <w:p w:rsidR="003C1524" w:rsidP="003C2540" w:rsidRDefault="003C1524" w14:paraId="1BDE2C59" w14:textId="0E3694BC">
      <w:r>
        <w:t>The advantage that plays into PIs</w:t>
      </w:r>
      <w:r w:rsidR="00A429A4">
        <w:t xml:space="preserve"> hand is that it was one of the first SBC boards to catch the eyes of the hobbyists and makers, so today, after </w:t>
      </w:r>
      <w:r w:rsidR="00A01E13">
        <w:t xml:space="preserve">more than 10 years </w:t>
      </w:r>
      <w:r w:rsidR="00A01E13">
        <w:lastRenderedPageBreak/>
        <w:t xml:space="preserve">of producing various board revisions, the community based around their </w:t>
      </w:r>
      <w:r w:rsidR="00856C6F">
        <w:t>products</w:t>
      </w:r>
      <w:r w:rsidR="00473D19">
        <w:t xml:space="preserve"> is big and thriving with various tutorials and how</w:t>
      </w:r>
      <w:r w:rsidR="002662D9">
        <w:t>-</w:t>
      </w:r>
      <w:r w:rsidR="00473D19">
        <w:t xml:space="preserve">to </w:t>
      </w:r>
      <w:r w:rsidR="00B93A7D">
        <w:t>knowledge</w:t>
      </w:r>
      <w:r w:rsidR="00473D19">
        <w:t>.</w:t>
      </w:r>
    </w:p>
    <w:p w:rsidR="00B95ABC" w:rsidP="003C2540" w:rsidRDefault="0047561D" w14:paraId="46EAF28D" w14:textId="38721CA3">
      <w:r>
        <w:t>Now</w:t>
      </w:r>
      <w:r w:rsidR="00717992">
        <w:t>a</w:t>
      </w:r>
      <w:r>
        <w:t xml:space="preserve">days, </w:t>
      </w:r>
      <w:r w:rsidR="008B10E1">
        <w:t xml:space="preserve">the latest Raspberry PI </w:t>
      </w:r>
      <w:r w:rsidR="00BF00EA">
        <w:t>SBC</w:t>
      </w:r>
      <w:r w:rsidR="008B10E1">
        <w:t xml:space="preserve"> comes with </w:t>
      </w:r>
      <w:r w:rsidR="00BF00EA">
        <w:t>up to</w:t>
      </w:r>
      <w:r w:rsidR="00E6434F">
        <w:t xml:space="preserve"> 8Gb of RAM</w:t>
      </w:r>
      <w:r w:rsidR="00875613">
        <w:t xml:space="preserve"> </w:t>
      </w:r>
      <w:r w:rsidR="00E6434F">
        <w:t xml:space="preserve">and </w:t>
      </w:r>
      <w:r w:rsidR="00D24C58">
        <w:t xml:space="preserve">a </w:t>
      </w:r>
      <w:r w:rsidRPr="002035F4" w:rsidR="002035F4">
        <w:t>Quad</w:t>
      </w:r>
      <w:r w:rsidR="002662D9">
        <w:t>-</w:t>
      </w:r>
      <w:r w:rsidRPr="002035F4" w:rsidR="002035F4">
        <w:t>core Cortex-A72</w:t>
      </w:r>
      <w:r w:rsidR="00A4662D">
        <w:t xml:space="preserve"> CPU, making it </w:t>
      </w:r>
      <w:r w:rsidR="002662D9">
        <w:t xml:space="preserve">a </w:t>
      </w:r>
      <w:r w:rsidR="00A4662D">
        <w:t>much better</w:t>
      </w:r>
      <w:r w:rsidR="002662D9">
        <w:t>-</w:t>
      </w:r>
      <w:r w:rsidR="00A4662D">
        <w:t>suited alternative fo</w:t>
      </w:r>
      <w:r w:rsidR="00230985">
        <w:t xml:space="preserve">r more demanding </w:t>
      </w:r>
      <w:r w:rsidR="001C23CA">
        <w:t>Edge</w:t>
      </w:r>
      <w:r w:rsidR="00230985">
        <w:t xml:space="preserve"> computing tasks</w:t>
      </w:r>
      <w:r w:rsidR="00BF00EA">
        <w:t>.</w:t>
      </w:r>
      <w:r w:rsidR="00A4662D">
        <w:t xml:space="preserve"> </w:t>
      </w:r>
    </w:p>
    <w:p w:rsidR="00B95ABC" w:rsidRDefault="00B95ABC" w14:paraId="19B231B2" w14:textId="77777777">
      <w:pPr>
        <w:spacing w:after="0" w:line="240" w:lineRule="auto"/>
        <w:jc w:val="left"/>
      </w:pPr>
      <w:r>
        <w:br w:type="page"/>
      </w:r>
    </w:p>
    <w:p w:rsidR="003C2540" w:rsidP="00B95ABC" w:rsidRDefault="00B95ABC" w14:paraId="5541FAE2" w14:textId="18C17E43">
      <w:pPr>
        <w:pStyle w:val="Heading4"/>
      </w:pPr>
      <w:r>
        <w:lastRenderedPageBreak/>
        <w:t>Xilinx Kria KV260</w:t>
      </w:r>
    </w:p>
    <w:p w:rsidR="00B95ABC" w:rsidP="00B95ABC" w:rsidRDefault="001B5889" w14:paraId="2276AC2C" w14:textId="6C8EB9D4">
      <w:r>
        <w:t xml:space="preserve">Kria KV260 board is </w:t>
      </w:r>
      <w:r w:rsidR="000A17C7">
        <w:t xml:space="preserve">Xilinx developed FPGA alternative to classic GPU devices on the </w:t>
      </w:r>
      <w:r w:rsidR="001C23CA">
        <w:t>Edge</w:t>
      </w:r>
      <w:r w:rsidR="000A17C7">
        <w:t xml:space="preserve">, specialised to </w:t>
      </w:r>
      <w:r w:rsidR="002D2F67">
        <w:t xml:space="preserve">run advanced vision applications without requiring </w:t>
      </w:r>
      <w:r w:rsidR="00100898">
        <w:t xml:space="preserve">complex hardware design </w:t>
      </w:r>
      <w:r w:rsidR="00B93A7D">
        <w:t>knowledge</w:t>
      </w:r>
      <w:r w:rsidR="00100898">
        <w:t>.</w:t>
      </w:r>
    </w:p>
    <w:p w:rsidR="001E21CD" w:rsidP="001E21CD" w:rsidRDefault="001E21CD" w14:paraId="7E1CAB42" w14:textId="77777777">
      <w:pPr>
        <w:keepNext/>
        <w:jc w:val="center"/>
      </w:pPr>
      <w:r>
        <w:rPr>
          <w:noProof/>
          <w:color w:val="2B579A"/>
          <w:shd w:val="clear" w:color="auto" w:fill="E6E6E6"/>
        </w:rPr>
        <w:drawing>
          <wp:inline distT="0" distB="0" distL="0" distR="0" wp14:anchorId="3430D5BC" wp14:editId="1EB5710D">
            <wp:extent cx="5205095" cy="39039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5095" cy="3903980"/>
                    </a:xfrm>
                    <a:prstGeom prst="rect">
                      <a:avLst/>
                    </a:prstGeom>
                    <a:noFill/>
                    <a:ln>
                      <a:noFill/>
                    </a:ln>
                  </pic:spPr>
                </pic:pic>
              </a:graphicData>
            </a:graphic>
          </wp:inline>
        </w:drawing>
      </w:r>
    </w:p>
    <w:p w:rsidRPr="001E21CD" w:rsidR="001E21CD" w:rsidP="001E21CD" w:rsidRDefault="001E21CD" w14:paraId="1CD2199E" w14:textId="6AB264CC">
      <w:pPr>
        <w:pStyle w:val="Caption"/>
        <w:jc w:val="center"/>
      </w:pPr>
      <w:bookmarkStart w:name="_Toc101468342" w:id="58"/>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4</w:t>
      </w:r>
      <w:r>
        <w:rPr>
          <w:color w:val="2B579A"/>
          <w:shd w:val="clear" w:color="auto" w:fill="E6E6E6"/>
        </w:rPr>
        <w:fldChar w:fldCharType="end"/>
      </w:r>
      <w:r w:rsidR="00676AA2">
        <w:t>:</w:t>
      </w:r>
      <w:r>
        <w:br/>
      </w:r>
      <w:r>
        <w:t xml:space="preserve">Kria KV260 Development Board on a custom </w:t>
      </w:r>
      <w:r w:rsidR="00620D4E">
        <w:t xml:space="preserve">3D Printed </w:t>
      </w:r>
      <w:r w:rsidR="00981FB9">
        <w:t>stand</w:t>
      </w:r>
      <w:bookmarkEnd w:id="58"/>
    </w:p>
    <w:p w:rsidR="001E21CD" w:rsidP="00B95ABC" w:rsidRDefault="00B20CEB" w14:paraId="19533748" w14:textId="475811F3">
      <w:r>
        <w:t>Based on K26 SOM, the Kria KV260 serves as a devel</w:t>
      </w:r>
      <w:r w:rsidR="00273801">
        <w:t>opment kit</w:t>
      </w:r>
      <w:r w:rsidR="00826AEC">
        <w:t xml:space="preserve"> that </w:t>
      </w:r>
      <w:r w:rsidR="00273801">
        <w:t xml:space="preserve">can be </w:t>
      </w:r>
      <w:r w:rsidR="00826AEC">
        <w:t>similarly used by developers</w:t>
      </w:r>
      <w:r w:rsidR="00273801">
        <w:t xml:space="preserve"> just like Jetson Nano</w:t>
      </w:r>
      <w:r w:rsidR="001E21CD">
        <w:t xml:space="preserve">, enabling rapid prototyping and model evaluation in </w:t>
      </w:r>
      <w:r w:rsidR="00826AEC">
        <w:t xml:space="preserve">the </w:t>
      </w:r>
      <w:r w:rsidR="001E21CD">
        <w:t>desktop environment before moving to the actual production and running the design on the field.</w:t>
      </w:r>
    </w:p>
    <w:p w:rsidR="00981FB9" w:rsidP="00981FB9" w:rsidRDefault="001E21CD" w14:paraId="2EFD2168" w14:textId="77777777">
      <w:pPr>
        <w:keepNext/>
        <w:jc w:val="center"/>
      </w:pPr>
      <w:r>
        <w:rPr>
          <w:noProof/>
          <w:color w:val="2B579A"/>
          <w:shd w:val="clear" w:color="auto" w:fill="E6E6E6"/>
        </w:rPr>
        <w:lastRenderedPageBreak/>
        <w:drawing>
          <wp:inline distT="0" distB="0" distL="0" distR="0" wp14:anchorId="61337713" wp14:editId="57BFA25A">
            <wp:extent cx="4128497" cy="4071767"/>
            <wp:effectExtent l="9208"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19" t="4055" r="12666" b="11999"/>
                    <a:stretch/>
                  </pic:blipFill>
                  <pic:spPr bwMode="auto">
                    <a:xfrm rot="5400000">
                      <a:off x="0" y="0"/>
                      <a:ext cx="4133231" cy="4076436"/>
                    </a:xfrm>
                    <a:prstGeom prst="rect">
                      <a:avLst/>
                    </a:prstGeom>
                    <a:noFill/>
                    <a:ln>
                      <a:noFill/>
                    </a:ln>
                    <a:extLst>
                      <a:ext uri="{53640926-AAD7-44D8-BBD7-CCE9431645EC}">
                        <a14:shadowObscured xmlns:a14="http://schemas.microsoft.com/office/drawing/2010/main"/>
                      </a:ext>
                    </a:extLst>
                  </pic:spPr>
                </pic:pic>
              </a:graphicData>
            </a:graphic>
          </wp:inline>
        </w:drawing>
      </w:r>
    </w:p>
    <w:p w:rsidR="001E21CD" w:rsidP="00981FB9" w:rsidRDefault="00981FB9" w14:paraId="3F0DDD34" w14:textId="57157712">
      <w:pPr>
        <w:pStyle w:val="Caption"/>
        <w:jc w:val="center"/>
      </w:pPr>
      <w:bookmarkStart w:name="_Toc101468343" w:id="59"/>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5</w:t>
      </w:r>
      <w:r>
        <w:rPr>
          <w:color w:val="2B579A"/>
          <w:shd w:val="clear" w:color="auto" w:fill="E6E6E6"/>
        </w:rPr>
        <w:fldChar w:fldCharType="end"/>
      </w:r>
      <w:r w:rsidR="00676AA2">
        <w:t>:</w:t>
      </w:r>
      <w:r>
        <w:br/>
      </w:r>
      <w:r>
        <w:t xml:space="preserve">Kria KV260 next to </w:t>
      </w:r>
      <w:r w:rsidR="00E179F2">
        <w:t>NVIDIA</w:t>
      </w:r>
      <w:r>
        <w:t xml:space="preserve"> Jetson Nano</w:t>
      </w:r>
      <w:bookmarkEnd w:id="59"/>
    </w:p>
    <w:p w:rsidR="00423ED3" w:rsidP="00B95ABC" w:rsidRDefault="00100898" w14:paraId="0E1DD570" w14:textId="485796C5">
      <w:r>
        <w:t>With the MSRP price of 199</w:t>
      </w:r>
      <w:r w:rsidR="1CF1CAFF">
        <w:t xml:space="preserve"> USD</w:t>
      </w:r>
      <w:r>
        <w:t xml:space="preserve"> quoted on </w:t>
      </w:r>
      <w:r w:rsidR="00DA30AD">
        <w:t>Xilinx</w:t>
      </w:r>
      <w:r w:rsidR="00826AEC">
        <w:t>'s</w:t>
      </w:r>
      <w:r w:rsidR="00DA30AD">
        <w:t xml:space="preserve"> official website, the KV260 is placed similarly close to </w:t>
      </w:r>
      <w:r w:rsidR="00E179F2">
        <w:t>NVIDIA</w:t>
      </w:r>
      <w:r w:rsidR="008012D5">
        <w:t xml:space="preserve"> Jetson Nano, making it a practical alternative for deploying the FPGA passed alternative on the </w:t>
      </w:r>
      <w:r w:rsidR="001C23CA">
        <w:t>Edge</w:t>
      </w:r>
      <w:r w:rsidR="008012D5">
        <w:t>. However,</w:t>
      </w:r>
      <w:r w:rsidR="002E09E7">
        <w:t xml:space="preserve"> because it is necessary to convert standardly trained neural network models which were trained and meant to be run on the GPU devices</w:t>
      </w:r>
      <w:r w:rsidR="00ED350A">
        <w:t>, there is a limitation on which neural networks can be used, as</w:t>
      </w:r>
      <w:r w:rsidR="009558CD">
        <w:t xml:space="preserve"> they need to be</w:t>
      </w:r>
      <w:r w:rsidR="00FA5CCA">
        <w:t xml:space="preserve"> quantized to use INT8 </w:t>
      </w:r>
      <w:r w:rsidR="00F36F56">
        <w:t xml:space="preserve">weights instead of </w:t>
      </w:r>
      <w:r w:rsidR="00BE1C12">
        <w:t>floating-point</w:t>
      </w:r>
      <w:r w:rsidR="00F36F56">
        <w:t xml:space="preserve"> numbers so they can be run on FPGA </w:t>
      </w:r>
      <w:r w:rsidR="00AD3F25">
        <w:t>architecture.</w:t>
      </w:r>
      <w:r w:rsidR="00A41F24">
        <w:t xml:space="preserve"> </w:t>
      </w:r>
    </w:p>
    <w:p w:rsidR="00ED2A03" w:rsidP="00B95ABC" w:rsidRDefault="001E545B" w14:paraId="191F324E" w14:textId="27278280">
      <w:r>
        <w:t>Qu</w:t>
      </w:r>
      <w:r w:rsidR="00352A6B">
        <w:t>an</w:t>
      </w:r>
      <w:r>
        <w:t xml:space="preserve">tization is a process in which original floating-point weights of the neural network are converted to integer values, calibrated by including a </w:t>
      </w:r>
      <w:r w:rsidR="005E00E7">
        <w:t>subset o</w:t>
      </w:r>
      <w:r w:rsidR="00352A6B">
        <w:t>f</w:t>
      </w:r>
      <w:r w:rsidR="005E00E7">
        <w:t xml:space="preserve"> original training (but unlabelled) images</w:t>
      </w:r>
      <w:r w:rsidR="00E70DB0">
        <w:t>.</w:t>
      </w:r>
      <w:r w:rsidR="004A729D">
        <w:t xml:space="preserve"> Some accuracy loss is incurred in this </w:t>
      </w:r>
      <w:r w:rsidR="004A729D">
        <w:lastRenderedPageBreak/>
        <w:t xml:space="preserve">process, but </w:t>
      </w:r>
      <w:r w:rsidR="007B1BA5">
        <w:t>the performance of the network is increased significan</w:t>
      </w:r>
      <w:r w:rsidR="00352A6B">
        <w:t>t</w:t>
      </w:r>
      <w:r w:rsidR="007B1BA5">
        <w:t xml:space="preserve">ly, especially for devices optimised </w:t>
      </w:r>
      <w:r w:rsidR="0071780B">
        <w:t>to work with integer numbers, i.e., FPGAs.</w:t>
      </w:r>
    </w:p>
    <w:p w:rsidR="005F34AA" w:rsidRDefault="005F34AA" w14:paraId="3010931A" w14:textId="74EC1117">
      <w:pPr>
        <w:spacing w:after="0" w:line="240" w:lineRule="auto"/>
        <w:jc w:val="left"/>
      </w:pPr>
    </w:p>
    <w:p w:rsidR="00100898" w:rsidP="00B95ABC" w:rsidRDefault="005F34AA" w14:paraId="07B9F149" w14:textId="7179F842">
      <w:r>
        <w:t xml:space="preserve">On the performance side, </w:t>
      </w:r>
      <w:r w:rsidR="00ED4A2F">
        <w:t xml:space="preserve">the KV260 manages to achieve around </w:t>
      </w:r>
      <w:r w:rsidR="279268D3">
        <w:t>13 fps</w:t>
      </w:r>
      <w:r w:rsidR="00ED4A2F">
        <w:t xml:space="preserve"> </w:t>
      </w:r>
      <w:r w:rsidR="0073039E">
        <w:t xml:space="preserve">while using </w:t>
      </w:r>
      <w:r w:rsidR="00826AEC">
        <w:t xml:space="preserve">the </w:t>
      </w:r>
      <w:r w:rsidR="0073039E">
        <w:t xml:space="preserve">INT8 Quantized version of </w:t>
      </w:r>
      <w:r w:rsidR="005E450C">
        <w:t>YOLO</w:t>
      </w:r>
      <w:r w:rsidR="0073039E">
        <w:t>V3 CNN</w:t>
      </w:r>
      <w:r w:rsidR="00D10E02">
        <w:t xml:space="preserve">, trained on </w:t>
      </w:r>
      <w:r w:rsidR="00D24C58">
        <w:t xml:space="preserve">the </w:t>
      </w:r>
      <w:r w:rsidR="00D10E02">
        <w:t xml:space="preserve">COCO2014 </w:t>
      </w:r>
      <w:r w:rsidR="00027F39">
        <w:t>dataset, representing</w:t>
      </w:r>
      <w:r w:rsidR="00D10E02">
        <w:t xml:space="preserve"> 80 common classes</w:t>
      </w:r>
      <w:r w:rsidR="006776A3">
        <w:t xml:space="preserve">, while running at around </w:t>
      </w:r>
      <w:r w:rsidR="1A2016DC">
        <w:t>10 W</w:t>
      </w:r>
      <w:r w:rsidR="006776A3">
        <w:t xml:space="preserve"> </w:t>
      </w:r>
      <w:r w:rsidR="00CE209D">
        <w:t>average power (reported via power profiling tool</w:t>
      </w:r>
      <w:r w:rsidR="002E09E7">
        <w:t xml:space="preserve"> </w:t>
      </w:r>
      <w:r w:rsidR="001837E0">
        <w:t>built-in into kv260 Vitis AI image).</w:t>
      </w:r>
    </w:p>
    <w:p w:rsidR="00027F39" w:rsidP="00027F39" w:rsidRDefault="00027F39" w14:paraId="180CF3E5" w14:textId="77777777">
      <w:pPr>
        <w:keepNext/>
        <w:jc w:val="center"/>
      </w:pPr>
      <w:r>
        <w:rPr>
          <w:noProof/>
          <w:color w:val="2B579A"/>
          <w:shd w:val="clear" w:color="auto" w:fill="E6E6E6"/>
        </w:rPr>
        <w:drawing>
          <wp:inline distT="0" distB="0" distL="0" distR="0" wp14:anchorId="246AF7FD" wp14:editId="37CCDB94">
            <wp:extent cx="5205095" cy="30772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5095" cy="3077210"/>
                    </a:xfrm>
                    <a:prstGeom prst="rect">
                      <a:avLst/>
                    </a:prstGeom>
                    <a:noFill/>
                    <a:ln>
                      <a:noFill/>
                    </a:ln>
                  </pic:spPr>
                </pic:pic>
              </a:graphicData>
            </a:graphic>
          </wp:inline>
        </w:drawing>
      </w:r>
    </w:p>
    <w:p w:rsidR="001837E0" w:rsidP="00027F39" w:rsidRDefault="00027F39" w14:paraId="0F992707" w14:textId="305485A8">
      <w:pPr>
        <w:pStyle w:val="Caption"/>
        <w:jc w:val="center"/>
      </w:pPr>
      <w:bookmarkStart w:name="_Toc101468344" w:id="60"/>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6</w:t>
      </w:r>
      <w:r>
        <w:rPr>
          <w:color w:val="2B579A"/>
          <w:shd w:val="clear" w:color="auto" w:fill="E6E6E6"/>
        </w:rPr>
        <w:fldChar w:fldCharType="end"/>
      </w:r>
      <w:r w:rsidR="00676AA2">
        <w:t>:</w:t>
      </w:r>
      <w:r>
        <w:br/>
      </w:r>
      <w:r w:rsidR="001B6B7D">
        <w:t>Inference performed on Video Camera attached to KV260 Development Board</w:t>
      </w:r>
      <w:bookmarkEnd w:id="60"/>
    </w:p>
    <w:p w:rsidR="009A084C" w:rsidP="00ED2111" w:rsidRDefault="00ED2111" w14:paraId="3136624E" w14:textId="46659E55">
      <w:r>
        <w:t xml:space="preserve">From the </w:t>
      </w:r>
      <w:r w:rsidR="00041355">
        <w:t>performance described above, and given the previously stated introductory price,</w:t>
      </w:r>
      <w:r w:rsidR="00877D7C">
        <w:t xml:space="preserve"> </w:t>
      </w:r>
      <w:r w:rsidR="00826AEC">
        <w:t xml:space="preserve">the </w:t>
      </w:r>
      <w:r w:rsidR="00877D7C">
        <w:t xml:space="preserve">KV260 board looks like a viable alternative to </w:t>
      </w:r>
      <w:r w:rsidR="00E179F2">
        <w:t>NVIDIA</w:t>
      </w:r>
      <w:r w:rsidR="00877D7C">
        <w:t xml:space="preserve"> Jetson Nano </w:t>
      </w:r>
      <w:r w:rsidR="000E2953">
        <w:t xml:space="preserve">for embedded computer vision applications. The biggest drawback of </w:t>
      </w:r>
      <w:r w:rsidR="00826AEC">
        <w:t xml:space="preserve">the </w:t>
      </w:r>
      <w:r w:rsidR="000E2953">
        <w:t xml:space="preserve">KV260 approach would be the rather limited ability of </w:t>
      </w:r>
      <w:r w:rsidR="00826AEC">
        <w:t xml:space="preserve">the </w:t>
      </w:r>
      <w:r w:rsidR="000E2953">
        <w:t xml:space="preserve">Vitis AI Toolchain used to quantize the </w:t>
      </w:r>
      <w:r w:rsidR="007503CC">
        <w:t>CNNs to run on the K26 device.</w:t>
      </w:r>
    </w:p>
    <w:p w:rsidR="009A084C" w:rsidRDefault="009A084C" w14:paraId="22DC592F" w14:textId="4AAEBFC2">
      <w:pPr>
        <w:spacing w:after="0" w:line="240" w:lineRule="auto"/>
        <w:jc w:val="left"/>
      </w:pPr>
    </w:p>
    <w:p w:rsidR="00ED2111" w:rsidP="009A084C" w:rsidRDefault="009A084C" w14:paraId="63E4C0FF" w14:textId="03D4E28B">
      <w:pPr>
        <w:pStyle w:val="Heading3"/>
      </w:pPr>
      <w:bookmarkStart w:name="_Toc101468286" w:id="61"/>
      <w:r>
        <w:t>Cloud</w:t>
      </w:r>
      <w:r w:rsidR="00826AEC">
        <w:t>-</w:t>
      </w:r>
      <w:r>
        <w:t>based alternative</w:t>
      </w:r>
      <w:r w:rsidR="00920C44">
        <w:t>s</w:t>
      </w:r>
      <w:bookmarkEnd w:id="61"/>
    </w:p>
    <w:p w:rsidR="00FF52EA" w:rsidP="00FF52EA" w:rsidRDefault="003F5E1C" w14:paraId="42516CB9" w14:textId="0F0CE67D">
      <w:r>
        <w:t>With the Computer Vision services being widely used</w:t>
      </w:r>
      <w:r w:rsidR="00331437">
        <w:t xml:space="preserve"> increasingly with each new day, instead of just running our local machines with GPU capabilities, nowadays the</w:t>
      </w:r>
      <w:r w:rsidR="00FC11A0">
        <w:t xml:space="preserve">re are online services </w:t>
      </w:r>
      <w:r w:rsidR="00D24C58">
        <w:t>that</w:t>
      </w:r>
      <w:r w:rsidR="00FC11A0">
        <w:t xml:space="preserve"> can be utilised to </w:t>
      </w:r>
      <w:r w:rsidR="00021E85">
        <w:t>carry out computer vision tasks.</w:t>
      </w:r>
      <w:r w:rsidR="00195824">
        <w:t xml:space="preserve"> This </w:t>
      </w:r>
      <w:r w:rsidR="004240CE">
        <w:t xml:space="preserve">usually </w:t>
      </w:r>
      <w:r w:rsidR="00195824">
        <w:t>includes sending frames (or videos) to a remote endpoint on the internet</w:t>
      </w:r>
      <w:r w:rsidR="00185649">
        <w:t xml:space="preserve"> and obtaining the </w:t>
      </w:r>
      <w:r w:rsidR="00AA3A61">
        <w:t>response, in which inference results (or any other) are included.</w:t>
      </w:r>
    </w:p>
    <w:p w:rsidR="00CB61B8" w:rsidP="00FF52EA" w:rsidRDefault="00AA3A61" w14:paraId="74CCC7AF" w14:textId="41373303">
      <w:r>
        <w:t xml:space="preserve">Most of the time, if </w:t>
      </w:r>
      <w:r w:rsidR="00883BFF">
        <w:t xml:space="preserve">there is </w:t>
      </w:r>
      <w:r w:rsidR="00826AEC">
        <w:t xml:space="preserve">the </w:t>
      </w:r>
      <w:r w:rsidR="007B0BA5">
        <w:t>ability to access network resources, it is more cost</w:t>
      </w:r>
      <w:r w:rsidR="00826AEC">
        <w:t>-</w:t>
      </w:r>
      <w:r w:rsidR="007B0BA5">
        <w:t xml:space="preserve">effective to employ cloud-based </w:t>
      </w:r>
      <w:r w:rsidR="005672A5">
        <w:t>Computer Vision services than hosting them locally</w:t>
      </w:r>
      <w:r w:rsidR="00092A72">
        <w:t xml:space="preserve">, due to </w:t>
      </w:r>
      <w:r w:rsidR="00826AEC">
        <w:t xml:space="preserve">the </w:t>
      </w:r>
      <w:r w:rsidR="00092A72">
        <w:t xml:space="preserve">initial hardware cost of obtaining the appropriate equipment and </w:t>
      </w:r>
      <w:r w:rsidR="00DA073A">
        <w:t>associated energy costs of running</w:t>
      </w:r>
      <w:r w:rsidR="00752F67">
        <w:t xml:space="preserve"> inference</w:t>
      </w:r>
      <w:r w:rsidR="00DA073A">
        <w:t xml:space="preserve"> </w:t>
      </w:r>
      <w:r w:rsidR="00B37C4F">
        <w:t>equipment throughout the whole year</w:t>
      </w:r>
      <w:r w:rsidR="07FCE49B">
        <w:t>.</w:t>
      </w:r>
      <w:r w:rsidR="00CB61B8">
        <w:t xml:space="preserve"> Even further, </w:t>
      </w:r>
      <w:r w:rsidR="008C6D28">
        <w:t xml:space="preserve">many cloud providers, including AWS (Amazon Web Services), Azure, and Google Cloud Platform all offer </w:t>
      </w:r>
      <w:r w:rsidR="00B4725E">
        <w:t>free</w:t>
      </w:r>
      <w:r w:rsidR="001358EB">
        <w:t xml:space="preserve"> tier </w:t>
      </w:r>
      <w:r w:rsidR="00CB1F9A">
        <w:t xml:space="preserve">Computer Vision service, further lowering introductory costs, while </w:t>
      </w:r>
      <w:r w:rsidR="00826AEC">
        <w:t>allowing developers</w:t>
      </w:r>
      <w:r w:rsidR="00CC457D">
        <w:t xml:space="preserve"> to do their research and optimise their </w:t>
      </w:r>
      <w:r w:rsidR="001C23CA">
        <w:t>Edge</w:t>
      </w:r>
      <w:r w:rsidR="00CC457D">
        <w:t xml:space="preserve"> applications.</w:t>
      </w:r>
      <w:r w:rsidR="00B4725E">
        <w:t xml:space="preserve"> For some smaller-scale projects, free tier service might even suffice for</w:t>
      </w:r>
      <w:r w:rsidR="00C7236F">
        <w:t xml:space="preserve"> production use.</w:t>
      </w:r>
    </w:p>
    <w:p w:rsidR="003129D1" w:rsidP="003129D1" w:rsidRDefault="003129D1" w14:paraId="2A58ECA6" w14:textId="3D150271">
      <w:pPr>
        <w:pStyle w:val="Caption"/>
        <w:keepNext/>
      </w:pPr>
      <w:bookmarkStart w:name="_Toc101467297" w:id="62"/>
      <w:r>
        <w:t xml:space="preserve">Table </w:t>
      </w:r>
      <w:r>
        <w:rPr>
          <w:color w:val="2B579A"/>
          <w:shd w:val="clear" w:color="auto" w:fill="E6E6E6"/>
        </w:rPr>
        <w:fldChar w:fldCharType="begin"/>
      </w:r>
      <w:r>
        <w:instrText>SEQ Table \* ARABIC</w:instrText>
      </w:r>
      <w:r>
        <w:rPr>
          <w:color w:val="2B579A"/>
          <w:shd w:val="clear" w:color="auto" w:fill="E6E6E6"/>
        </w:rPr>
        <w:fldChar w:fldCharType="separate"/>
      </w:r>
      <w:r w:rsidR="00A5174E">
        <w:rPr>
          <w:noProof/>
        </w:rPr>
        <w:t>1</w:t>
      </w:r>
      <w:r>
        <w:rPr>
          <w:color w:val="2B579A"/>
          <w:shd w:val="clear" w:color="auto" w:fill="E6E6E6"/>
        </w:rPr>
        <w:fldChar w:fldCharType="end"/>
      </w:r>
      <w:r w:rsidR="00670CBB">
        <w:t>. Free Tier Comparison Between Major Cloud Providers</w:t>
      </w:r>
      <w:bookmarkEnd w:id="62"/>
    </w:p>
    <w:tbl>
      <w:tblPr>
        <w:tblStyle w:val="TableGrid"/>
        <w:tblW w:w="8236" w:type="dxa"/>
        <w:tblLook w:val="04A0" w:firstRow="1" w:lastRow="0" w:firstColumn="1" w:lastColumn="0" w:noHBand="0" w:noVBand="1"/>
      </w:tblPr>
      <w:tblGrid>
        <w:gridCol w:w="4118"/>
        <w:gridCol w:w="4118"/>
      </w:tblGrid>
      <w:tr w:rsidR="00245E3C" w:rsidTr="00D97BEA" w14:paraId="0963E3B5" w14:textId="77777777">
        <w:trPr>
          <w:trHeight w:val="657"/>
        </w:trPr>
        <w:tc>
          <w:tcPr>
            <w:tcW w:w="4118" w:type="dxa"/>
          </w:tcPr>
          <w:p w:rsidR="00245E3C" w:rsidP="00FF52EA" w:rsidRDefault="00245E3C" w14:paraId="6CA79DDE" w14:textId="5FCBE64E">
            <w:r>
              <w:t>Service / Cloud Provide</w:t>
            </w:r>
            <w:r w:rsidR="00826AEC">
              <w:t>r</w:t>
            </w:r>
          </w:p>
        </w:tc>
        <w:tc>
          <w:tcPr>
            <w:tcW w:w="4118" w:type="dxa"/>
          </w:tcPr>
          <w:p w:rsidR="00245E3C" w:rsidP="00FF52EA" w:rsidRDefault="003129D1" w14:paraId="756045D5" w14:textId="3030E10B">
            <w:r>
              <w:t xml:space="preserve">Number of calls in </w:t>
            </w:r>
            <w:r w:rsidR="00826AEC">
              <w:t xml:space="preserve">the </w:t>
            </w:r>
            <w:r>
              <w:t>free tier</w:t>
            </w:r>
          </w:p>
        </w:tc>
      </w:tr>
      <w:tr w:rsidR="00245E3C" w:rsidTr="00D97BEA" w14:paraId="7492F914" w14:textId="77777777">
        <w:trPr>
          <w:trHeight w:val="1088"/>
        </w:trPr>
        <w:tc>
          <w:tcPr>
            <w:tcW w:w="4118" w:type="dxa"/>
          </w:tcPr>
          <w:p w:rsidR="00245E3C" w:rsidP="00FF52EA" w:rsidRDefault="00FF7D49" w14:paraId="58235CD0" w14:textId="17B0D61D">
            <w:r w:rsidRPr="00FF7D49">
              <w:t>AWS Rekognition API</w:t>
            </w:r>
          </w:p>
        </w:tc>
        <w:tc>
          <w:tcPr>
            <w:tcW w:w="4118" w:type="dxa"/>
          </w:tcPr>
          <w:p w:rsidR="00245E3C" w:rsidP="00FF52EA" w:rsidRDefault="00E766B9" w14:paraId="5FAC6B08" w14:textId="74A4C6A9">
            <w:r>
              <w:t>Free tier for 12 months, 5000 images per mo</w:t>
            </w:r>
            <w:r w:rsidR="00BC7DF8">
              <w:t>nth</w:t>
            </w:r>
          </w:p>
        </w:tc>
      </w:tr>
      <w:tr w:rsidR="00245E3C" w:rsidTr="00D97BEA" w14:paraId="72B5D26C" w14:textId="77777777">
        <w:trPr>
          <w:trHeight w:val="657"/>
        </w:trPr>
        <w:tc>
          <w:tcPr>
            <w:tcW w:w="4118" w:type="dxa"/>
          </w:tcPr>
          <w:p w:rsidR="00245E3C" w:rsidP="00FF52EA" w:rsidRDefault="00F6144A" w14:paraId="456A790A" w14:textId="6FD101C5">
            <w:r>
              <w:t>Google Cloud Vision API</w:t>
            </w:r>
          </w:p>
        </w:tc>
        <w:tc>
          <w:tcPr>
            <w:tcW w:w="4118" w:type="dxa"/>
          </w:tcPr>
          <w:p w:rsidR="00245E3C" w:rsidP="00FF52EA" w:rsidRDefault="00F6144A" w14:paraId="20B24961" w14:textId="1C7E17FB">
            <w:r>
              <w:t>1000 images per month</w:t>
            </w:r>
          </w:p>
        </w:tc>
      </w:tr>
      <w:tr w:rsidR="00245E3C" w:rsidTr="00D97BEA" w14:paraId="3062B943" w14:textId="77777777">
        <w:trPr>
          <w:trHeight w:val="521"/>
        </w:trPr>
        <w:tc>
          <w:tcPr>
            <w:tcW w:w="4118" w:type="dxa"/>
          </w:tcPr>
          <w:p w:rsidRPr="005E1B3B" w:rsidR="00245E3C" w:rsidP="00FF52EA" w:rsidRDefault="008A37C0" w14:paraId="44565E50" w14:textId="79651CB5">
            <w:pPr>
              <w:rPr>
                <w:lang w:val="it-IT"/>
              </w:rPr>
            </w:pPr>
            <w:r w:rsidRPr="005E1B3B">
              <w:rPr>
                <w:lang w:val="it-IT"/>
              </w:rPr>
              <w:t>Microsoft Azure Computer Vision API</w:t>
            </w:r>
          </w:p>
        </w:tc>
        <w:tc>
          <w:tcPr>
            <w:tcW w:w="4118" w:type="dxa"/>
          </w:tcPr>
          <w:p w:rsidR="00245E3C" w:rsidP="00FF52EA" w:rsidRDefault="008A37C0" w14:paraId="406CFE40" w14:textId="7E23CF04">
            <w:r>
              <w:t>5000 images per month</w:t>
            </w:r>
          </w:p>
        </w:tc>
      </w:tr>
    </w:tbl>
    <w:p w:rsidR="00F724CF" w:rsidP="00D21AB0" w:rsidRDefault="00F724CF" w14:paraId="08F82038" w14:textId="77777777">
      <w:pPr>
        <w:pStyle w:val="ChapterNumber"/>
      </w:pPr>
      <w:bookmarkStart w:name="_Toc92910118" w:id="63"/>
      <w:bookmarkStart w:name="_Toc101468287" w:id="64"/>
      <w:bookmarkEnd w:id="63"/>
      <w:bookmarkEnd w:id="64"/>
    </w:p>
    <w:p w:rsidR="00F724CF" w:rsidP="001E569B" w:rsidRDefault="005457DE" w14:paraId="31F8B4D3" w14:textId="733BD228">
      <w:pPr>
        <w:pStyle w:val="CHAPTERHEADING"/>
      </w:pPr>
      <w:bookmarkStart w:name="_Toc92910119" w:id="65"/>
      <w:bookmarkStart w:name="_Toc94135799" w:id="66"/>
      <w:bookmarkStart w:name="_Toc94135935" w:id="67"/>
      <w:bookmarkStart w:name="_Toc101468288" w:id="68"/>
      <w:commentRangeStart w:id="69"/>
      <w:r>
        <w:t>C</w:t>
      </w:r>
      <w:r w:rsidR="00F97252">
        <w:t>ONTEXT</w:t>
      </w:r>
      <w:bookmarkEnd w:id="65"/>
      <w:bookmarkEnd w:id="66"/>
      <w:bookmarkEnd w:id="67"/>
      <w:commentRangeEnd w:id="69"/>
      <w:r>
        <w:rPr>
          <w:rStyle w:val="CommentReference"/>
        </w:rPr>
        <w:commentReference w:id="69"/>
      </w:r>
      <w:bookmarkEnd w:id="68"/>
    </w:p>
    <w:p w:rsidR="00F724CF" w:rsidP="00F724CF" w:rsidRDefault="00F724CF" w14:paraId="408A835E" w14:textId="317AC957">
      <w:pPr>
        <w:pStyle w:val="Heading2"/>
      </w:pPr>
      <w:bookmarkStart w:name="_Toc92910120" w:id="70"/>
      <w:bookmarkStart w:name="_Toc101468289" w:id="71"/>
      <w:r>
        <w:t>Jetson Nano</w:t>
      </w:r>
      <w:bookmarkEnd w:id="70"/>
      <w:bookmarkEnd w:id="71"/>
    </w:p>
    <w:p w:rsidR="00800DB6" w:rsidP="00070B31" w:rsidRDefault="00070B31" w14:paraId="6140E6AB" w14:textId="48E2E344">
      <w:r>
        <w:t xml:space="preserve">Jetson Nano is a </w:t>
      </w:r>
      <w:r w:rsidR="00B652F3">
        <w:t xml:space="preserve">single-board computer developed by </w:t>
      </w:r>
      <w:r w:rsidR="00E179F2">
        <w:t>NVIDIA</w:t>
      </w:r>
      <w:r w:rsidRPr="00193F98" w:rsidR="00193F98">
        <w:t xml:space="preserve"> Corporation</w:t>
      </w:r>
      <w:r w:rsidR="00193F98">
        <w:t xml:space="preserve">. Its primary use is to enable </w:t>
      </w:r>
      <w:r w:rsidR="007E1687">
        <w:t xml:space="preserve">quick and reasonably priced </w:t>
      </w:r>
      <w:r w:rsidR="00CF2D0B">
        <w:t xml:space="preserve">entry-level access to </w:t>
      </w:r>
      <w:r w:rsidR="0026124C">
        <w:t xml:space="preserve">deploying </w:t>
      </w:r>
      <w:r w:rsidR="001C23CA">
        <w:t>Edge</w:t>
      </w:r>
      <w:r w:rsidR="0026124C">
        <w:t xml:space="preserve"> AI applications and devices.</w:t>
      </w:r>
    </w:p>
    <w:p w:rsidR="00E61959" w:rsidP="00070B31" w:rsidRDefault="0026124C" w14:paraId="4F6E5009" w14:textId="31A9FC4D">
      <w:r>
        <w:t xml:space="preserve"> </w:t>
      </w:r>
    </w:p>
    <w:p w:rsidR="00E61959" w:rsidP="00E61959" w:rsidRDefault="00E61959" w14:paraId="4D310DF5" w14:textId="77777777">
      <w:pPr>
        <w:keepNext/>
        <w:jc w:val="center"/>
      </w:pPr>
      <w:r>
        <w:rPr>
          <w:noProof/>
          <w:color w:val="2B579A"/>
          <w:shd w:val="clear" w:color="auto" w:fill="E6E6E6"/>
        </w:rPr>
        <w:drawing>
          <wp:inline distT="0" distB="0" distL="0" distR="0" wp14:anchorId="38665D17" wp14:editId="23197D99">
            <wp:extent cx="4907863" cy="2760784"/>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1333" cy="2768361"/>
                    </a:xfrm>
                    <a:prstGeom prst="rect">
                      <a:avLst/>
                    </a:prstGeom>
                    <a:noFill/>
                    <a:ln>
                      <a:noFill/>
                    </a:ln>
                  </pic:spPr>
                </pic:pic>
              </a:graphicData>
            </a:graphic>
          </wp:inline>
        </w:drawing>
      </w:r>
    </w:p>
    <w:p w:rsidR="00070B31" w:rsidP="00E61959" w:rsidRDefault="00E61959" w14:paraId="38BAED86" w14:textId="187AD4EE">
      <w:pPr>
        <w:pStyle w:val="Caption"/>
        <w:jc w:val="center"/>
      </w:pPr>
      <w:bookmarkStart w:name="_Toc101468345" w:id="72"/>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7</w:t>
      </w:r>
      <w:r>
        <w:rPr>
          <w:color w:val="2B579A"/>
          <w:shd w:val="clear" w:color="auto" w:fill="E6E6E6"/>
        </w:rPr>
        <w:fldChar w:fldCharType="end"/>
      </w:r>
      <w:r w:rsidR="00676AA2">
        <w:t>:</w:t>
      </w:r>
      <w:r w:rsidR="00851D29">
        <w:br/>
      </w:r>
      <w:r w:rsidR="00E179F2">
        <w:t>NVIDIA</w:t>
      </w:r>
      <w:r w:rsidR="00851D29">
        <w:t xml:space="preserve"> Jetson Nano Single Board Computer</w:t>
      </w:r>
      <w:r w:rsidR="00851D29">
        <w:br/>
      </w:r>
      <w:r w:rsidR="00B30EC0">
        <w:t>(</w:t>
      </w:r>
      <w:r w:rsidR="008C1C0A">
        <w:t>NVIDIA n.d.</w:t>
      </w:r>
      <w:r w:rsidR="0017677A">
        <w:t>)</w:t>
      </w:r>
      <w:bookmarkEnd w:id="72"/>
      <w:r w:rsidR="0017677A">
        <w:t xml:space="preserve"> </w:t>
      </w:r>
    </w:p>
    <w:p w:rsidR="005D5F14" w:rsidP="005D5F14" w:rsidRDefault="005D5F14" w14:paraId="25E2C477" w14:textId="77777777"/>
    <w:p w:rsidR="00D1664A" w:rsidP="005D5F14" w:rsidRDefault="00D1664A" w14:paraId="79A521F9" w14:textId="77777777"/>
    <w:p w:rsidR="005D5F14" w:rsidP="00BC1396" w:rsidRDefault="00F10581" w14:paraId="6600BCF7" w14:textId="46658535">
      <w:r>
        <w:lastRenderedPageBreak/>
        <w:t>Given its low introductory price of 99</w:t>
      </w:r>
      <w:r w:rsidR="00127CDE">
        <w:t xml:space="preserve"> USD</w:t>
      </w:r>
      <w:r w:rsidR="4D56FAC9">
        <w:t>,</w:t>
      </w:r>
      <w:r>
        <w:t xml:space="preserve"> small footprint size of not more than </w:t>
      </w:r>
      <w:r w:rsidR="4D56FAC9">
        <w:t>70x70</w:t>
      </w:r>
      <w:ins w:author="Machado, Pedro" w:date="2022-04-21T10:53:00Z" w:id="73">
        <w:r w:rsidR="4D56FAC9">
          <w:t xml:space="preserve"> </w:t>
        </w:r>
      </w:ins>
      <w:r w:rsidR="4D56FAC9">
        <w:t>mm</w:t>
      </w:r>
      <w:r>
        <w:t xml:space="preserve"> and low power usage, which, with further configuration </w:t>
      </w:r>
      <w:r w:rsidR="005E7C0E">
        <w:t>can be as low as 5</w:t>
      </w:r>
      <w:r w:rsidR="00127CDE">
        <w:t>W</w:t>
      </w:r>
      <w:r w:rsidR="00AA09FC">
        <w:t xml:space="preserve">, Jetson Nano is a suitable </w:t>
      </w:r>
      <w:r w:rsidR="00043A0A">
        <w:t xml:space="preserve">computing board for </w:t>
      </w:r>
      <w:r w:rsidR="00727898">
        <w:t>accelerating</w:t>
      </w:r>
      <w:r w:rsidR="00043A0A">
        <w:t xml:space="preserve"> computer-vision based func</w:t>
      </w:r>
      <w:r w:rsidR="00727898">
        <w:t xml:space="preserve">tionalities at the </w:t>
      </w:r>
      <w:r w:rsidR="001C23CA">
        <w:t>Edge</w:t>
      </w:r>
      <w:r w:rsidR="00727898">
        <w:t xml:space="preserve">. </w:t>
      </w:r>
    </w:p>
    <w:p w:rsidR="00D1664A" w:rsidP="00BC1396" w:rsidRDefault="00D1664A" w14:paraId="3FC9539E" w14:textId="6AD2FE8F">
      <w:pPr>
        <w:rPr>
          <w:shd w:val="clear" w:color="auto" w:fill="FFFFFF"/>
        </w:rPr>
      </w:pPr>
      <w:r w:rsidRPr="00D1664A">
        <w:rPr>
          <w:shd w:val="clear" w:color="auto" w:fill="FFFFFF"/>
        </w:rPr>
        <w:t>Jetson Nano is a small</w:t>
      </w:r>
      <w:r w:rsidR="00BC1396">
        <w:rPr>
          <w:shd w:val="clear" w:color="auto" w:fill="FFFFFF"/>
        </w:rPr>
        <w:t xml:space="preserve"> development kit style </w:t>
      </w:r>
      <w:r w:rsidRPr="00D1664A">
        <w:rPr>
          <w:shd w:val="clear" w:color="auto" w:fill="FFFFFF"/>
        </w:rPr>
        <w:t>computer that let</w:t>
      </w:r>
      <w:r w:rsidR="00352A6B">
        <w:rPr>
          <w:shd w:val="clear" w:color="auto" w:fill="FFFFFF"/>
        </w:rPr>
        <w:t xml:space="preserve"> u</w:t>
      </w:r>
      <w:r w:rsidRPr="00D1664A">
        <w:rPr>
          <w:shd w:val="clear" w:color="auto" w:fill="FFFFFF"/>
        </w:rPr>
        <w:t xml:space="preserve">s </w:t>
      </w:r>
      <w:r w:rsidR="00BC1396">
        <w:rPr>
          <w:shd w:val="clear" w:color="auto" w:fill="FFFFFF"/>
        </w:rPr>
        <w:t xml:space="preserve">accelerate various tasks such as </w:t>
      </w:r>
      <w:r w:rsidRPr="00D1664A">
        <w:rPr>
          <w:shd w:val="clear" w:color="auto" w:fill="FFFFFF"/>
        </w:rPr>
        <w:t xml:space="preserve">neural networks </w:t>
      </w:r>
      <w:r w:rsidR="00BC1396">
        <w:rPr>
          <w:shd w:val="clear" w:color="auto" w:fill="FFFFFF"/>
        </w:rPr>
        <w:t xml:space="preserve">for </w:t>
      </w:r>
      <w:r w:rsidRPr="00D1664A">
        <w:rPr>
          <w:shd w:val="clear" w:color="auto" w:fill="FFFFFF"/>
        </w:rPr>
        <w:t>image classification, object detection, segmentation, and speech processing.</w:t>
      </w:r>
      <w:r w:rsidRPr="430AB6CD">
        <w:t xml:space="preserve"> </w:t>
      </w:r>
    </w:p>
    <w:p w:rsidR="00B41E9E" w:rsidP="00BC1396" w:rsidRDefault="00A2562C" w14:paraId="70F16C16" w14:textId="6789C41D">
      <w:pPr>
        <w:rPr>
          <w:rFonts w:ascii="Helvetica" w:hAnsi="Helvetica" w:cs="Helvetica"/>
          <w:color w:val="333333"/>
          <w:shd w:val="clear" w:color="auto" w:fill="FFFFFF"/>
        </w:rPr>
      </w:pPr>
      <w:r>
        <w:rPr>
          <w:rFonts w:ascii="Helvetica" w:hAnsi="Helvetica" w:cs="Helvetica"/>
          <w:color w:val="333333"/>
          <w:shd w:val="clear" w:color="auto" w:fill="FFFFFF"/>
        </w:rPr>
        <w:t xml:space="preserve">In addition to its </w:t>
      </w:r>
      <w:r w:rsidR="003F5DBC">
        <w:rPr>
          <w:rFonts w:ascii="Helvetica" w:hAnsi="Helvetica" w:cs="Helvetica"/>
          <w:color w:val="333333"/>
          <w:shd w:val="clear" w:color="auto" w:fill="FFFFFF"/>
        </w:rPr>
        <w:t xml:space="preserve">low size and power usage, Jetson Nano, together with other products from </w:t>
      </w:r>
      <w:r w:rsidR="00E179F2">
        <w:rPr>
          <w:rFonts w:ascii="Helvetica" w:hAnsi="Helvetica" w:cs="Helvetica"/>
          <w:color w:val="333333"/>
          <w:shd w:val="clear" w:color="auto" w:fill="FFFFFF"/>
        </w:rPr>
        <w:t>NVIDIA</w:t>
      </w:r>
      <w:r w:rsidR="003F5DBC">
        <w:rPr>
          <w:rFonts w:ascii="Helvetica" w:hAnsi="Helvetica" w:cs="Helvetica"/>
          <w:color w:val="333333"/>
          <w:shd w:val="clear" w:color="auto" w:fill="FFFFFF"/>
        </w:rPr>
        <w:t xml:space="preserve">’s </w:t>
      </w:r>
      <w:r w:rsidR="009D5938">
        <w:rPr>
          <w:rFonts w:ascii="Helvetica" w:hAnsi="Helvetica" w:cs="Helvetica"/>
          <w:color w:val="333333"/>
          <w:shd w:val="clear" w:color="auto" w:fill="FFFFFF"/>
        </w:rPr>
        <w:t xml:space="preserve">SBC line-up </w:t>
      </w:r>
      <w:r w:rsidR="00D24C58">
        <w:rPr>
          <w:rFonts w:ascii="Helvetica" w:hAnsi="Helvetica" w:cs="Helvetica"/>
          <w:color w:val="333333"/>
          <w:shd w:val="clear" w:color="auto" w:fill="FFFFFF"/>
        </w:rPr>
        <w:t>is</w:t>
      </w:r>
      <w:r w:rsidR="003F5DBC">
        <w:rPr>
          <w:rFonts w:ascii="Helvetica" w:hAnsi="Helvetica" w:cs="Helvetica"/>
          <w:color w:val="333333"/>
          <w:shd w:val="clear" w:color="auto" w:fill="FFFFFF"/>
        </w:rPr>
        <w:t xml:space="preserve"> </w:t>
      </w:r>
      <w:r w:rsidR="009D5938">
        <w:rPr>
          <w:rFonts w:ascii="Helvetica" w:hAnsi="Helvetica" w:cs="Helvetica"/>
          <w:color w:val="333333"/>
          <w:shd w:val="clear" w:color="auto" w:fill="FFFFFF"/>
        </w:rPr>
        <w:t xml:space="preserve">becoming more popular with the increase in </w:t>
      </w:r>
      <w:r w:rsidR="001C23CA">
        <w:rPr>
          <w:rFonts w:ascii="Helvetica" w:hAnsi="Helvetica" w:cs="Helvetica"/>
          <w:color w:val="333333"/>
          <w:shd w:val="clear" w:color="auto" w:fill="FFFFFF"/>
        </w:rPr>
        <w:t>Edge</w:t>
      </w:r>
      <w:r w:rsidR="006347F8">
        <w:rPr>
          <w:rFonts w:ascii="Helvetica" w:hAnsi="Helvetica" w:cs="Helvetica"/>
          <w:color w:val="333333"/>
          <w:shd w:val="clear" w:color="auto" w:fill="FFFFFF"/>
        </w:rPr>
        <w:t xml:space="preserve"> devices with computer-vision/AI purposes. The considerable </w:t>
      </w:r>
      <w:r w:rsidR="00E014D0">
        <w:rPr>
          <w:rFonts w:ascii="Helvetica" w:hAnsi="Helvetica" w:cs="Helvetica"/>
          <w:color w:val="333333"/>
          <w:shd w:val="clear" w:color="auto" w:fill="FFFFFF"/>
        </w:rPr>
        <w:t xml:space="preserve">influence comes from </w:t>
      </w:r>
      <w:r w:rsidR="00E179F2">
        <w:rPr>
          <w:rFonts w:ascii="Helvetica" w:hAnsi="Helvetica" w:cs="Helvetica"/>
          <w:color w:val="333333"/>
          <w:shd w:val="clear" w:color="auto" w:fill="FFFFFF"/>
        </w:rPr>
        <w:t>NVIDIA</w:t>
      </w:r>
      <w:r w:rsidR="00D54C73">
        <w:rPr>
          <w:rFonts w:ascii="Helvetica" w:hAnsi="Helvetica" w:cs="Helvetica"/>
          <w:color w:val="333333"/>
          <w:shd w:val="clear" w:color="auto" w:fill="FFFFFF"/>
        </w:rPr>
        <w:t>’s forum</w:t>
      </w:r>
      <w:r w:rsidR="36EEFBF0">
        <w:rPr>
          <w:rFonts w:ascii="Helvetica" w:hAnsi="Helvetica" w:cs="Helvetica"/>
          <w:color w:val="333333"/>
          <w:shd w:val="clear" w:color="auto" w:fill="FFFFFF"/>
        </w:rPr>
        <w:t>,</w:t>
      </w:r>
      <w:r w:rsidR="00D54C73">
        <w:rPr>
          <w:rFonts w:ascii="Helvetica" w:hAnsi="Helvetica" w:cs="Helvetica"/>
          <w:color w:val="333333"/>
          <w:shd w:val="clear" w:color="auto" w:fill="FFFFFF"/>
        </w:rPr>
        <w:t xml:space="preserve"> and the community formed around the product </w:t>
      </w:r>
      <w:r w:rsidR="736686F6">
        <w:rPr>
          <w:rFonts w:ascii="Helvetica" w:hAnsi="Helvetica" w:cs="Helvetica"/>
          <w:color w:val="333333"/>
          <w:shd w:val="clear" w:color="auto" w:fill="FFFFFF"/>
        </w:rPr>
        <w:t>line-up</w:t>
      </w:r>
      <w:r w:rsidR="00B440E4">
        <w:rPr>
          <w:rFonts w:ascii="Helvetica" w:hAnsi="Helvetica" w:cs="Helvetica"/>
          <w:color w:val="333333"/>
          <w:shd w:val="clear" w:color="auto" w:fill="FFFFFF"/>
        </w:rPr>
        <w:t xml:space="preserve">, </w:t>
      </w:r>
      <w:r w:rsidR="7E572D20">
        <w:rPr>
          <w:rFonts w:ascii="Helvetica" w:hAnsi="Helvetica" w:cs="Helvetica"/>
          <w:color w:val="333333"/>
          <w:shd w:val="clear" w:color="auto" w:fill="FFFFFF"/>
        </w:rPr>
        <w:t>supplying</w:t>
      </w:r>
      <w:r w:rsidR="00B440E4">
        <w:rPr>
          <w:rFonts w:ascii="Helvetica" w:hAnsi="Helvetica" w:cs="Helvetica"/>
          <w:color w:val="333333"/>
          <w:shd w:val="clear" w:color="auto" w:fill="FFFFFF"/>
        </w:rPr>
        <w:t xml:space="preserve"> great tutorials and examples. </w:t>
      </w:r>
    </w:p>
    <w:p w:rsidR="00D675A6" w:rsidP="00BC1396" w:rsidRDefault="00766A7A" w14:paraId="52FF9320" w14:textId="0DBC8869">
      <w:pPr>
        <w:rPr>
          <w:rFonts w:ascii="Helvetica" w:hAnsi="Helvetica" w:cs="Helvetica"/>
          <w:color w:val="333333"/>
          <w:shd w:val="clear" w:color="auto" w:fill="FFFFFF"/>
        </w:rPr>
      </w:pPr>
      <w:r>
        <w:rPr>
          <w:rFonts w:ascii="Helvetica" w:hAnsi="Helvetica" w:cs="Helvetica"/>
          <w:color w:val="333333"/>
          <w:shd w:val="clear" w:color="auto" w:fill="FFFFFF"/>
        </w:rPr>
        <w:t xml:space="preserve">NVIDIA Jetson Boards </w:t>
      </w:r>
      <w:r w:rsidR="00B20548">
        <w:rPr>
          <w:rFonts w:ascii="Helvetica" w:hAnsi="Helvetica" w:cs="Helvetica"/>
          <w:color w:val="333333"/>
          <w:shd w:val="clear" w:color="auto" w:fill="FFFFFF"/>
        </w:rPr>
        <w:t>(and all other SBCs from NVIDIA) are officially supported via the NVIDIA Jet</w:t>
      </w:r>
      <w:r w:rsidR="00FD7566">
        <w:rPr>
          <w:rFonts w:ascii="Helvetica" w:hAnsi="Helvetica" w:cs="Helvetica"/>
          <w:color w:val="333333"/>
          <w:shd w:val="clear" w:color="auto" w:fill="FFFFFF"/>
        </w:rPr>
        <w:t>pack SDK</w:t>
      </w:r>
      <w:r w:rsidR="00EA166B">
        <w:rPr>
          <w:rFonts w:ascii="Helvetica" w:hAnsi="Helvetica" w:cs="Helvetica"/>
          <w:color w:val="333333"/>
          <w:shd w:val="clear" w:color="auto" w:fill="FFFFFF"/>
        </w:rPr>
        <w:t xml:space="preserve">, including all </w:t>
      </w:r>
      <w:r w:rsidR="007632FC">
        <w:rPr>
          <w:rFonts w:ascii="Helvetica" w:hAnsi="Helvetica" w:cs="Helvetica"/>
          <w:color w:val="333333"/>
          <w:shd w:val="clear" w:color="auto" w:fill="FFFFFF"/>
        </w:rPr>
        <w:t xml:space="preserve">Linux drivers and packages </w:t>
      </w:r>
      <w:r w:rsidR="001667AB">
        <w:rPr>
          <w:rFonts w:ascii="Helvetica" w:hAnsi="Helvetica" w:cs="Helvetica"/>
          <w:color w:val="333333"/>
          <w:shd w:val="clear" w:color="auto" w:fill="FFFFFF"/>
        </w:rPr>
        <w:t xml:space="preserve">together with bootloader, Ubuntu desktop environment and </w:t>
      </w:r>
      <w:r w:rsidR="003972A4">
        <w:rPr>
          <w:rFonts w:ascii="Helvetica" w:hAnsi="Helvetica" w:cs="Helvetica"/>
          <w:color w:val="333333"/>
          <w:shd w:val="clear" w:color="auto" w:fill="FFFFFF"/>
        </w:rPr>
        <w:t xml:space="preserve">a </w:t>
      </w:r>
      <w:r w:rsidR="001667AB">
        <w:rPr>
          <w:rFonts w:ascii="Helvetica" w:hAnsi="Helvetica" w:cs="Helvetica"/>
          <w:color w:val="333333"/>
          <w:shd w:val="clear" w:color="auto" w:fill="FFFFFF"/>
        </w:rPr>
        <w:t xml:space="preserve">complete set of libraries </w:t>
      </w:r>
      <w:r w:rsidR="001657F8">
        <w:rPr>
          <w:rFonts w:ascii="Helvetica" w:hAnsi="Helvetica" w:cs="Helvetica"/>
          <w:color w:val="333333"/>
          <w:shd w:val="clear" w:color="auto" w:fill="FFFFFF"/>
        </w:rPr>
        <w:t>for GPU accelerated computing.</w:t>
      </w:r>
    </w:p>
    <w:p w:rsidR="001657F8" w:rsidP="00BC1396" w:rsidRDefault="001657F8" w14:paraId="3C86B4AC" w14:textId="45EA5161">
      <w:pPr>
        <w:rPr>
          <w:rFonts w:ascii="Helvetica" w:hAnsi="Helvetica" w:cs="Helvetica"/>
          <w:color w:val="333333"/>
          <w:shd w:val="clear" w:color="auto" w:fill="FFFFFF"/>
        </w:rPr>
      </w:pPr>
      <w:r>
        <w:rPr>
          <w:rFonts w:ascii="Helvetica" w:hAnsi="Helvetica" w:cs="Helvetica"/>
          <w:color w:val="333333"/>
          <w:shd w:val="clear" w:color="auto" w:fill="FFFFFF"/>
        </w:rPr>
        <w:t xml:space="preserve">Jetpack is also a good starting point for using NVIDIAs SBC platforms, as it features many samples, </w:t>
      </w:r>
      <w:r w:rsidR="0033038E">
        <w:rPr>
          <w:rFonts w:ascii="Helvetica" w:hAnsi="Helvetica" w:cs="Helvetica"/>
          <w:color w:val="333333"/>
          <w:shd w:val="clear" w:color="auto" w:fill="FFFFFF"/>
        </w:rPr>
        <w:t>documentation,</w:t>
      </w:r>
      <w:r>
        <w:rPr>
          <w:rFonts w:ascii="Helvetica" w:hAnsi="Helvetica" w:cs="Helvetica"/>
          <w:color w:val="333333"/>
          <w:shd w:val="clear" w:color="auto" w:fill="FFFFFF"/>
        </w:rPr>
        <w:t xml:space="preserve"> and </w:t>
      </w:r>
      <w:r w:rsidR="00E76DBD">
        <w:rPr>
          <w:rFonts w:ascii="Helvetica" w:hAnsi="Helvetica" w:cs="Helvetica"/>
          <w:color w:val="333333"/>
          <w:shd w:val="clear" w:color="auto" w:fill="FFFFFF"/>
        </w:rPr>
        <w:t>developer</w:t>
      </w:r>
      <w:r>
        <w:rPr>
          <w:rFonts w:ascii="Helvetica" w:hAnsi="Helvetica" w:cs="Helvetica"/>
          <w:color w:val="333333"/>
          <w:shd w:val="clear" w:color="auto" w:fill="FFFFFF"/>
        </w:rPr>
        <w:t xml:space="preserve"> tools for both SBC</w:t>
      </w:r>
      <w:r w:rsidR="00E76DBD">
        <w:rPr>
          <w:rFonts w:ascii="Helvetica" w:hAnsi="Helvetica" w:cs="Helvetica"/>
          <w:color w:val="333333"/>
          <w:shd w:val="clear" w:color="auto" w:fill="FFFFFF"/>
        </w:rPr>
        <w:t>s and standard development machines.</w:t>
      </w:r>
    </w:p>
    <w:p w:rsidRPr="00A2562C" w:rsidR="001132A7" w:rsidP="00BC1396" w:rsidRDefault="001132A7" w14:paraId="079FBB81" w14:textId="448A3CFF">
      <w:r>
        <w:t>Detailed technical specification</w:t>
      </w:r>
      <w:r w:rsidR="001A1A29">
        <w:t>s</w:t>
      </w:r>
      <w:r>
        <w:t xml:space="preserve"> of the Jetson Nano can be found in </w:t>
      </w:r>
      <w:bookmarkStart w:name="_Hlk92912225" w:id="74"/>
      <w:r>
        <w:t>Appendix A.</w:t>
      </w:r>
    </w:p>
    <w:bookmarkEnd w:id="74"/>
    <w:p w:rsidR="00301DF2" w:rsidRDefault="00301DF2" w14:paraId="13B54092" w14:textId="442BA4B3">
      <w:pPr>
        <w:spacing w:after="0" w:line="240" w:lineRule="auto"/>
        <w:jc w:val="left"/>
      </w:pPr>
      <w:r>
        <w:br w:type="page"/>
      </w:r>
    </w:p>
    <w:p w:rsidR="00727898" w:rsidP="00301DF2" w:rsidRDefault="00301DF2" w14:paraId="595A3015" w14:textId="05C7B229">
      <w:pPr>
        <w:pStyle w:val="Heading2"/>
      </w:pPr>
      <w:bookmarkStart w:name="_Toc101468290" w:id="75"/>
      <w:r>
        <w:lastRenderedPageBreak/>
        <w:t xml:space="preserve">Performance </w:t>
      </w:r>
      <w:r w:rsidR="002649AE">
        <w:t>figures</w:t>
      </w:r>
      <w:bookmarkEnd w:id="75"/>
    </w:p>
    <w:p w:rsidR="00F30BEA" w:rsidP="00F30BEA" w:rsidRDefault="008945F2" w14:paraId="65023FA4" w14:textId="6369CA47">
      <w:r>
        <w:t>With the Jetson Nano being widely used by makers and communit</w:t>
      </w:r>
      <w:r w:rsidR="000435F3">
        <w:t>ies</w:t>
      </w:r>
      <w:r>
        <w:t xml:space="preserve"> around the world</w:t>
      </w:r>
      <w:r w:rsidR="00834A5E">
        <w:t xml:space="preserve">, and the fact that it is not the latest product </w:t>
      </w:r>
      <w:r w:rsidR="0007605F">
        <w:t>(introduction date</w:t>
      </w:r>
      <w:r w:rsidR="00204F5B">
        <w:t>: March 2019)</w:t>
      </w:r>
      <w:r w:rsidR="00834A5E">
        <w:t xml:space="preserve">, </w:t>
      </w:r>
      <w:r w:rsidR="00623598">
        <w:t>some</w:t>
      </w:r>
      <w:r w:rsidR="00834A5E">
        <w:t xml:space="preserve"> benchmark data is available on the internet.</w:t>
      </w:r>
    </w:p>
    <w:p w:rsidR="00176CFD" w:rsidP="005D1666" w:rsidRDefault="00176CFD" w14:paraId="022A071E" w14:textId="49E94966">
      <w:pPr>
        <w:pStyle w:val="Caption"/>
        <w:jc w:val="center"/>
      </w:pPr>
      <w:r>
        <w:rPr>
          <w:noProof/>
          <w:color w:val="2B579A"/>
          <w:shd w:val="clear" w:color="auto" w:fill="E6E6E6"/>
        </w:rPr>
        <w:drawing>
          <wp:inline distT="0" distB="0" distL="0" distR="0" wp14:anchorId="3BD471D8" wp14:editId="27F10A93">
            <wp:extent cx="5716682" cy="20656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7426" b="764"/>
                    <a:stretch/>
                  </pic:blipFill>
                  <pic:spPr bwMode="auto">
                    <a:xfrm>
                      <a:off x="0" y="0"/>
                      <a:ext cx="5735822" cy="2072522"/>
                    </a:xfrm>
                    <a:prstGeom prst="rect">
                      <a:avLst/>
                    </a:prstGeom>
                    <a:noFill/>
                    <a:ln>
                      <a:noFill/>
                    </a:ln>
                    <a:extLst>
                      <a:ext uri="{53640926-AAD7-44D8-BBD7-CCE9431645EC}">
                        <a14:shadowObscured xmlns:a14="http://schemas.microsoft.com/office/drawing/2010/main"/>
                      </a:ext>
                    </a:extLst>
                  </pic:spPr>
                </pic:pic>
              </a:graphicData>
            </a:graphic>
          </wp:inline>
        </w:drawing>
      </w:r>
    </w:p>
    <w:p w:rsidRPr="00B75E50" w:rsidR="005B0933" w:rsidP="00B75E50" w:rsidRDefault="00176CFD" w14:paraId="37D36404" w14:textId="3E3B4C42">
      <w:pPr>
        <w:pStyle w:val="Caption"/>
        <w:jc w:val="center"/>
      </w:pPr>
      <w:bookmarkStart w:name="_Toc101468346" w:id="76"/>
      <w:r w:rsidRPr="00B75E50">
        <w:t xml:space="preserve">Figure </w:t>
      </w:r>
      <w:r w:rsidRPr="00B75E50">
        <w:rPr>
          <w:color w:val="2B579A"/>
          <w:shd w:val="clear" w:color="auto" w:fill="E6E6E6"/>
        </w:rPr>
        <w:fldChar w:fldCharType="begin"/>
      </w:r>
      <w:r w:rsidRPr="00B75E50">
        <w:instrText>SEQ Figure \* ARABIC</w:instrText>
      </w:r>
      <w:r w:rsidRPr="00B75E50">
        <w:rPr>
          <w:color w:val="2B579A"/>
          <w:shd w:val="clear" w:color="auto" w:fill="E6E6E6"/>
        </w:rPr>
        <w:fldChar w:fldCharType="separate"/>
      </w:r>
      <w:r w:rsidR="00A5174E">
        <w:rPr>
          <w:noProof/>
        </w:rPr>
        <w:t>8</w:t>
      </w:r>
      <w:r w:rsidRPr="00B75E50">
        <w:rPr>
          <w:color w:val="2B579A"/>
          <w:shd w:val="clear" w:color="auto" w:fill="E6E6E6"/>
        </w:rPr>
        <w:fldChar w:fldCharType="end"/>
      </w:r>
      <w:r w:rsidRPr="00B75E50" w:rsidR="00676AA2">
        <w:t>:</w:t>
      </w:r>
      <w:r w:rsidRPr="00B75E50">
        <w:br/>
      </w:r>
      <w:r w:rsidRPr="00B75E50" w:rsidR="00542931">
        <w:t>Comparing Jetson Nano Performance to Coral Dev Board and Raspberry PI3 with Intel Compute Stick</w:t>
      </w:r>
      <w:r w:rsidRPr="00B75E50" w:rsidR="00542931">
        <w:br/>
      </w:r>
      <w:r w:rsidRPr="00B75E50" w:rsidR="005D1666">
        <w:t>(Introducing the NVIDIA Jetson Nano, 2019)</w:t>
      </w:r>
      <w:bookmarkEnd w:id="76"/>
    </w:p>
    <w:p w:rsidR="003F0A63" w:rsidP="003F0A63" w:rsidRDefault="001B4668" w14:paraId="31D98A02" w14:textId="07A1E95B">
      <w:r>
        <w:t xml:space="preserve">From the figure above, we can see that Jetson Nano </w:t>
      </w:r>
      <w:r w:rsidR="00411B5F">
        <w:t xml:space="preserve">surpasses the performance of the Coral Dev Board and is just marginally slower than Raspberry PI3 + </w:t>
      </w:r>
      <w:r w:rsidR="008F28D5">
        <w:t>Intel Neural Compute Stick 2 combination.</w:t>
      </w:r>
    </w:p>
    <w:p w:rsidR="007E6136" w:rsidP="003F0A63" w:rsidRDefault="007E6136" w14:paraId="0EACF9B3" w14:textId="5B9743AA">
      <w:r>
        <w:t xml:space="preserve">The big </w:t>
      </w:r>
      <w:r w:rsidR="0004067E">
        <w:t xml:space="preserve">factor that brings </w:t>
      </w:r>
      <w:r w:rsidR="00D340C4">
        <w:t xml:space="preserve">a </w:t>
      </w:r>
      <w:r w:rsidR="0004067E">
        <w:t xml:space="preserve">performance boost to the Jetson Nano is </w:t>
      </w:r>
      <w:r w:rsidR="00D340C4">
        <w:t>the</w:t>
      </w:r>
      <w:r w:rsidR="0004067E">
        <w:t xml:space="preserve"> fact that the GPU device onboard supports NVIDIA CUDA. </w:t>
      </w:r>
    </w:p>
    <w:p w:rsidR="0004067E" w:rsidP="003F0A63" w:rsidRDefault="0004067E" w14:paraId="11B380FB" w14:textId="488A3B6A">
      <w:r>
        <w:t xml:space="preserve">CUDA </w:t>
      </w:r>
      <w:r w:rsidR="001D1BEC">
        <w:t xml:space="preserve">is </w:t>
      </w:r>
      <w:r w:rsidR="00D340C4">
        <w:t xml:space="preserve">a </w:t>
      </w:r>
      <w:r w:rsidR="001D1BEC">
        <w:t>parallel computing p</w:t>
      </w:r>
      <w:r w:rsidR="00D340C4">
        <w:t>r</w:t>
      </w:r>
      <w:r w:rsidR="001D1BEC">
        <w:t>ogramming model created by NVIDIA to help developers accelerate their application</w:t>
      </w:r>
      <w:r w:rsidR="00D340C4">
        <w:t>s</w:t>
      </w:r>
      <w:r w:rsidR="001D1BEC">
        <w:t xml:space="preserve"> using NVIDIA GPU devices.</w:t>
      </w:r>
      <w:r w:rsidR="00D85891">
        <w:t xml:space="preserve"> </w:t>
      </w:r>
      <w:r w:rsidR="007C2962">
        <w:t>The whole ecosystem</w:t>
      </w:r>
      <w:r w:rsidR="00D85891">
        <w:t xml:space="preserve"> features more tha</w:t>
      </w:r>
      <w:r w:rsidR="00D340C4">
        <w:t>n</w:t>
      </w:r>
      <w:r w:rsidR="00D85891">
        <w:t xml:space="preserve"> 150 </w:t>
      </w:r>
      <w:r w:rsidR="007C2962">
        <w:t xml:space="preserve">CUDA-based libraries </w:t>
      </w:r>
      <w:r w:rsidR="005A1523">
        <w:t>enabling the developers</w:t>
      </w:r>
      <w:r w:rsidR="00D340C4">
        <w:t>'</w:t>
      </w:r>
      <w:r w:rsidR="005A1523">
        <w:t xml:space="preserve"> easy access to even the most powerful acceleration </w:t>
      </w:r>
      <w:r w:rsidR="006D08E7">
        <w:t xml:space="preserve">functionalities. </w:t>
      </w:r>
    </w:p>
    <w:p w:rsidR="006D08E7" w:rsidP="003F0A63" w:rsidRDefault="006D08E7" w14:paraId="04125153" w14:textId="266351B4">
      <w:r>
        <w:lastRenderedPageBreak/>
        <w:t xml:space="preserve">Thankfully, using high-level Python libraries such as PyTorch and TensorFlow, </w:t>
      </w:r>
      <w:r w:rsidR="009C770A">
        <w:t xml:space="preserve">application developers do not need to worry about writing CUDA code as </w:t>
      </w:r>
      <w:r w:rsidR="00D340C4">
        <w:t xml:space="preserve">the </w:t>
      </w:r>
      <w:r w:rsidR="009C770A">
        <w:t xml:space="preserve">libraries above provide the abstraction level </w:t>
      </w:r>
      <w:r w:rsidR="00961B34">
        <w:t>enabling ease of use.</w:t>
      </w:r>
    </w:p>
    <w:p w:rsidR="008F28D5" w:rsidP="003F0A63" w:rsidRDefault="00F83CF0" w14:paraId="3B959D31" w14:textId="2BDB6C9F">
      <w:r>
        <w:t>Therefore</w:t>
      </w:r>
      <w:r w:rsidR="008F28D5">
        <w:t xml:space="preserve">, as </w:t>
      </w:r>
      <w:r w:rsidR="009B5A2A">
        <w:t xml:space="preserve">the </w:t>
      </w:r>
      <w:r w:rsidR="008F28D5">
        <w:t>Jetson Nano board holds a GPU on</w:t>
      </w:r>
      <w:r w:rsidR="008B2851">
        <w:t xml:space="preserve"> </w:t>
      </w:r>
      <w:r w:rsidR="008F28D5">
        <w:t xml:space="preserve">board, it </w:t>
      </w:r>
      <w:r w:rsidR="009B5A2A">
        <w:t>can</w:t>
      </w:r>
      <w:r w:rsidR="008F28D5">
        <w:t xml:space="preserve"> utilize CUDA and it </w:t>
      </w:r>
      <w:r w:rsidR="00B64317">
        <w:t>is better supported</w:t>
      </w:r>
      <w:r w:rsidR="00063440">
        <w:t xml:space="preserve">, </w:t>
      </w:r>
      <w:r w:rsidR="0050587B">
        <w:t xml:space="preserve">which we can see </w:t>
      </w:r>
      <w:r w:rsidR="004B4443">
        <w:t xml:space="preserve">from </w:t>
      </w:r>
      <w:r w:rsidR="00D24C58">
        <w:t>the</w:t>
      </w:r>
      <w:r w:rsidR="0050587B">
        <w:t xml:space="preserve"> fact that the other </w:t>
      </w:r>
      <w:r w:rsidR="00D07BAA">
        <w:t>two</w:t>
      </w:r>
      <w:r w:rsidR="0050587B">
        <w:t xml:space="preserve"> </w:t>
      </w:r>
      <w:r w:rsidR="00D07BAA">
        <w:t>compute solutions</w:t>
      </w:r>
      <w:r w:rsidR="008B2851">
        <w:t xml:space="preserve"> were not able to complete all the benchmarks from the chart above.</w:t>
      </w:r>
    </w:p>
    <w:p w:rsidR="008E1092" w:rsidP="008E1092" w:rsidRDefault="005357F4" w14:paraId="7361AC2E" w14:textId="77777777">
      <w:pPr>
        <w:keepNext/>
        <w:jc w:val="center"/>
      </w:pPr>
      <w:r>
        <w:rPr>
          <w:noProof/>
          <w:color w:val="2B579A"/>
          <w:shd w:val="clear" w:color="auto" w:fill="E6E6E6"/>
        </w:rPr>
        <w:drawing>
          <wp:inline distT="0" distB="0" distL="0" distR="0" wp14:anchorId="39212A6A" wp14:editId="2E005E1E">
            <wp:extent cx="5495193" cy="2733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2600" cy="2742490"/>
                    </a:xfrm>
                    <a:prstGeom prst="rect">
                      <a:avLst/>
                    </a:prstGeom>
                    <a:noFill/>
                    <a:ln>
                      <a:noFill/>
                    </a:ln>
                  </pic:spPr>
                </pic:pic>
              </a:graphicData>
            </a:graphic>
          </wp:inline>
        </w:drawing>
      </w:r>
    </w:p>
    <w:p w:rsidRPr="004D10F0" w:rsidR="00EA5B6B" w:rsidP="004D10F0" w:rsidRDefault="008E1092" w14:paraId="42863662" w14:textId="4572B12E">
      <w:pPr>
        <w:pStyle w:val="Caption"/>
        <w:jc w:val="center"/>
      </w:pPr>
      <w:bookmarkStart w:name="_Toc101468347" w:id="77"/>
      <w:r w:rsidRPr="004D10F0">
        <w:t xml:space="preserve">Figure </w:t>
      </w:r>
      <w:r w:rsidRPr="004D10F0">
        <w:rPr>
          <w:color w:val="2B579A"/>
          <w:shd w:val="clear" w:color="auto" w:fill="E6E6E6"/>
        </w:rPr>
        <w:fldChar w:fldCharType="begin"/>
      </w:r>
      <w:r w:rsidRPr="004D10F0">
        <w:instrText>SEQ Figure \* ARABIC</w:instrText>
      </w:r>
      <w:r w:rsidRPr="004D10F0">
        <w:rPr>
          <w:color w:val="2B579A"/>
          <w:shd w:val="clear" w:color="auto" w:fill="E6E6E6"/>
        </w:rPr>
        <w:fldChar w:fldCharType="separate"/>
      </w:r>
      <w:r w:rsidR="00A5174E">
        <w:rPr>
          <w:noProof/>
        </w:rPr>
        <w:t>9</w:t>
      </w:r>
      <w:r w:rsidRPr="004D10F0">
        <w:rPr>
          <w:color w:val="2B579A"/>
          <w:shd w:val="clear" w:color="auto" w:fill="E6E6E6"/>
        </w:rPr>
        <w:fldChar w:fldCharType="end"/>
      </w:r>
      <w:r w:rsidRPr="004D10F0" w:rsidR="00676AA2">
        <w:t>:</w:t>
      </w:r>
      <w:r w:rsidRPr="004D10F0">
        <w:br/>
      </w:r>
      <w:r w:rsidRPr="004D10F0">
        <w:t xml:space="preserve">Jetson Nano performance </w:t>
      </w:r>
      <w:r w:rsidRPr="004D10F0" w:rsidR="00095D72">
        <w:t>running various deep learning inference networks</w:t>
      </w:r>
      <w:r w:rsidRPr="004D10F0" w:rsidR="00095D72">
        <w:br/>
      </w:r>
      <w:r w:rsidRPr="004D10F0" w:rsidR="004D10F0">
        <w:t>(Jetson Benchmarks, n.d.)</w:t>
      </w:r>
      <w:bookmarkEnd w:id="77"/>
    </w:p>
    <w:p w:rsidR="007A115C" w:rsidP="00EA5B6B" w:rsidRDefault="00EA5B6B" w14:paraId="754DDC66" w14:textId="1BE2C783">
      <w:r>
        <w:t xml:space="preserve">From </w:t>
      </w:r>
      <w:r w:rsidR="00D24C58">
        <w:t xml:space="preserve">the </w:t>
      </w:r>
      <w:r>
        <w:t xml:space="preserve">above, we can see that the Jetson Nano board delivers acceptable and </w:t>
      </w:r>
      <w:r w:rsidR="00A3214E">
        <w:t xml:space="preserve">usable performance with various </w:t>
      </w:r>
      <w:r w:rsidR="00106136">
        <w:t xml:space="preserve">deep learning inference networks and frameworks. </w:t>
      </w:r>
      <w:r w:rsidR="00E72760">
        <w:t xml:space="preserve">Of particular interest to us is Tiny </w:t>
      </w:r>
      <w:r w:rsidR="005E450C">
        <w:t>YOLO</w:t>
      </w:r>
      <w:r w:rsidR="00161868">
        <w:t>v</w:t>
      </w:r>
      <w:r w:rsidR="6339A6A0">
        <w:t>3</w:t>
      </w:r>
      <w:r w:rsidR="00E72760">
        <w:t xml:space="preserve"> – Running at 416x416px resolution, managing to score </w:t>
      </w:r>
      <w:r w:rsidR="00D340C4">
        <w:t xml:space="preserve">a </w:t>
      </w:r>
      <w:r w:rsidR="00E72760">
        <w:t xml:space="preserve">decent </w:t>
      </w:r>
      <w:r w:rsidR="0044504D">
        <w:t xml:space="preserve">25 </w:t>
      </w:r>
      <w:r w:rsidR="18585B00">
        <w:t>fps</w:t>
      </w:r>
      <w:r w:rsidR="00EB298B">
        <w:t xml:space="preserve">, as </w:t>
      </w:r>
      <w:r w:rsidR="0020474B">
        <w:t xml:space="preserve">we are going to </w:t>
      </w:r>
      <w:r w:rsidR="006372BA">
        <w:t xml:space="preserve">use </w:t>
      </w:r>
      <w:r w:rsidR="00EB298B">
        <w:t xml:space="preserve">the </w:t>
      </w:r>
      <w:r w:rsidR="0020474B">
        <w:t xml:space="preserve">newer </w:t>
      </w:r>
      <w:r w:rsidR="00161868">
        <w:t>YoloV5</w:t>
      </w:r>
      <w:r w:rsidR="0020474B">
        <w:t xml:space="preserve"> for our</w:t>
      </w:r>
      <w:r w:rsidR="00634EF7">
        <w:t xml:space="preserve"> usage examples and performance benchmarks.</w:t>
      </w:r>
      <w:r w:rsidR="0020474B">
        <w:t xml:space="preserve"> </w:t>
      </w:r>
    </w:p>
    <w:p w:rsidR="00643B42" w:rsidP="00EA5B6B" w:rsidRDefault="00643B42" w14:paraId="761AC764" w14:textId="4CF13EAE">
      <w:r>
        <w:lastRenderedPageBreak/>
        <w:t xml:space="preserve">As we are interested closely in </w:t>
      </w:r>
      <w:r w:rsidR="000E29AE">
        <w:t xml:space="preserve">the </w:t>
      </w:r>
      <w:r w:rsidR="005E450C">
        <w:t>YOLOv5</w:t>
      </w:r>
      <w:r>
        <w:t xml:space="preserve"> performance </w:t>
      </w:r>
      <w:r w:rsidR="00750E5B">
        <w:t xml:space="preserve">and power consumption of the </w:t>
      </w:r>
      <w:r w:rsidR="004754D4">
        <w:t xml:space="preserve">system running the models, </w:t>
      </w:r>
      <w:r w:rsidR="00882198">
        <w:t xml:space="preserve">in our benchmarks we will capture the performance of </w:t>
      </w:r>
      <w:r w:rsidR="000E29AE">
        <w:t xml:space="preserve">the </w:t>
      </w:r>
      <w:r w:rsidR="00882198">
        <w:t xml:space="preserve">system and power usage using </w:t>
      </w:r>
      <w:r w:rsidR="000E29AE">
        <w:t xml:space="preserve">the </w:t>
      </w:r>
      <w:r w:rsidR="00DE3A01">
        <w:t>LynSyn</w:t>
      </w:r>
      <w:r w:rsidR="00EB5AB4">
        <w:t xml:space="preserve"> Lite</w:t>
      </w:r>
      <w:r w:rsidR="00DE3A01">
        <w:t xml:space="preserve"> profiling tool </w:t>
      </w:r>
      <w:r w:rsidR="002E5B0E">
        <w:t>and on-board power measuring sensor</w:t>
      </w:r>
      <w:r w:rsidR="00703049">
        <w:t xml:space="preserve">(s) </w:t>
      </w:r>
      <w:r w:rsidR="00DE3A01">
        <w:t>while running diverse size</w:t>
      </w:r>
      <w:r w:rsidR="000E29AE">
        <w:t>s</w:t>
      </w:r>
      <w:r w:rsidR="00DE3A01">
        <w:t xml:space="preserve"> </w:t>
      </w:r>
      <w:r w:rsidR="000E29AE">
        <w:t xml:space="preserve">of </w:t>
      </w:r>
      <w:r w:rsidR="005E450C">
        <w:t>YOLOv5</w:t>
      </w:r>
      <w:r w:rsidR="00DE3A01">
        <w:t xml:space="preserve"> models. See section 3.</w:t>
      </w:r>
    </w:p>
    <w:p w:rsidR="008345C8" w:rsidP="00704E7D" w:rsidRDefault="00AF2891" w14:paraId="05483FEE" w14:textId="74C8FBC0">
      <w:r>
        <w:t xml:space="preserve">The table with benchmark data from the figure </w:t>
      </w:r>
      <w:r w:rsidR="00095DC7">
        <w:t>above is available in Appendix B</w:t>
      </w:r>
      <w:r w:rsidR="00600A84">
        <w:t>.</w:t>
      </w:r>
      <w:r w:rsidR="008345C8">
        <w:br w:type="page"/>
      </w:r>
    </w:p>
    <w:p w:rsidR="00E54911" w:rsidP="000C3C48" w:rsidRDefault="005E450C" w14:paraId="7B46A7ED" w14:textId="7BE0129E">
      <w:pPr>
        <w:pStyle w:val="Heading2"/>
      </w:pPr>
      <w:bookmarkStart w:name="_Toc101468291" w:id="78"/>
      <w:r>
        <w:lastRenderedPageBreak/>
        <w:t>YOLO</w:t>
      </w:r>
      <w:bookmarkEnd w:id="78"/>
    </w:p>
    <w:p w:rsidR="00AD1553" w:rsidP="00E54911" w:rsidRDefault="048630B4" w14:paraId="04B48276" w14:textId="1E194272">
      <w:r>
        <w:t>The algorithm</w:t>
      </w:r>
      <w:r w:rsidR="2B7C6B1A">
        <w:t xml:space="preserve"> </w:t>
      </w:r>
      <w:r w:rsidR="00C11FF3">
        <w:t>You Only Look Once</w:t>
      </w:r>
      <w:r w:rsidR="2B7C6B1A">
        <w:t xml:space="preserve"> (YOLO)</w:t>
      </w:r>
      <w:r w:rsidR="00C11FF3">
        <w:t xml:space="preserve"> is an object detection algorithm that works by </w:t>
      </w:r>
      <w:r w:rsidR="006261CB">
        <w:t xml:space="preserve">dividing the input image </w:t>
      </w:r>
      <w:r w:rsidR="002B4571">
        <w:t>into smaller chunks</w:t>
      </w:r>
      <w:r w:rsidR="0070061B">
        <w:t xml:space="preserve"> in which every chunk </w:t>
      </w:r>
      <w:r w:rsidR="3FE358E5">
        <w:t>handles</w:t>
      </w:r>
      <w:r w:rsidR="0070061B">
        <w:t xml:space="preserve"> detectin</w:t>
      </w:r>
      <w:r w:rsidR="000E29AE">
        <w:t>g</w:t>
      </w:r>
      <w:r w:rsidR="0070061B">
        <w:t xml:space="preserve"> the objects within its bounds. </w:t>
      </w:r>
    </w:p>
    <w:p w:rsidR="003E4157" w:rsidP="00E54911" w:rsidRDefault="008314F1" w14:paraId="1388A4CB" w14:textId="06D83CA8">
      <w:r>
        <w:t xml:space="preserve">At the current moment, there have been officially released five versions of </w:t>
      </w:r>
      <w:r w:rsidR="000E29AE">
        <w:t xml:space="preserve">the </w:t>
      </w:r>
      <w:r w:rsidR="005E450C">
        <w:t>YOLO</w:t>
      </w:r>
      <w:r w:rsidR="00922C09">
        <w:t xml:space="preserve"> algorithm, with the latest, </w:t>
      </w:r>
      <w:r w:rsidR="005E450C">
        <w:t>YOLOv5</w:t>
      </w:r>
      <w:r w:rsidR="00922C09">
        <w:t xml:space="preserve"> being released in May 2020.</w:t>
      </w:r>
      <w:r w:rsidR="007C3CC1">
        <w:t xml:space="preserve"> </w:t>
      </w:r>
      <w:r w:rsidR="00537A38">
        <w:t xml:space="preserve">The biggest novelty of </w:t>
      </w:r>
      <w:r w:rsidR="005E450C">
        <w:t>YOLOv5</w:t>
      </w:r>
      <w:r w:rsidR="00537A38">
        <w:t xml:space="preserve"> is that it is implemented using </w:t>
      </w:r>
      <w:r w:rsidR="000E29AE">
        <w:t xml:space="preserve">the </w:t>
      </w:r>
      <w:r w:rsidR="00537A38">
        <w:t>Pytorch framework, making it more appealing to the new users</w:t>
      </w:r>
      <w:r w:rsidR="003A3390">
        <w:t xml:space="preserve"> and more supported on various hardware.</w:t>
      </w:r>
    </w:p>
    <w:p w:rsidR="0089594D" w:rsidP="00E54911" w:rsidRDefault="0089594D" w14:paraId="6B647336" w14:textId="6792F954">
      <w:r>
        <w:t xml:space="preserve">The </w:t>
      </w:r>
      <w:r w:rsidR="005E450C">
        <w:t>YOLOv5</w:t>
      </w:r>
      <w:r>
        <w:t xml:space="preserve"> neural network is trained on high</w:t>
      </w:r>
      <w:r w:rsidR="003972A4">
        <w:t>-</w:t>
      </w:r>
      <w:r>
        <w:t>performance GPU devices or accelerators</w:t>
      </w:r>
      <w:r w:rsidR="00AC42FB">
        <w:t xml:space="preserve">, with the </w:t>
      </w:r>
      <w:r w:rsidR="004B4D85">
        <w:t xml:space="preserve">models trained on </w:t>
      </w:r>
      <w:r w:rsidR="003972A4">
        <w:t xml:space="preserve">the </w:t>
      </w:r>
      <w:r w:rsidR="004B4D85">
        <w:t xml:space="preserve">COCO2017 </w:t>
      </w:r>
      <w:r w:rsidR="00D00ED3">
        <w:rPr>
          <w:rStyle w:val="FootnoteReference"/>
        </w:rPr>
        <w:footnoteReference w:id="2"/>
      </w:r>
      <w:r w:rsidR="004B4D85">
        <w:t xml:space="preserve">dataset being published on </w:t>
      </w:r>
      <w:r w:rsidR="003972A4">
        <w:t xml:space="preserve">the </w:t>
      </w:r>
      <w:r w:rsidR="005E450C">
        <w:t>YOLOv5</w:t>
      </w:r>
      <w:r w:rsidR="004B4D85">
        <w:t xml:space="preserve"> official GitHub page. Because training is </w:t>
      </w:r>
      <w:r w:rsidR="003972A4">
        <w:t xml:space="preserve">a </w:t>
      </w:r>
      <w:r w:rsidR="004B4D85">
        <w:t>very intensive and costly process, in this work the pre</w:t>
      </w:r>
      <w:r w:rsidR="003972A4">
        <w:t>-</w:t>
      </w:r>
      <w:r w:rsidR="004B4D85">
        <w:t xml:space="preserve">trained </w:t>
      </w:r>
      <w:r w:rsidR="005E450C">
        <w:t>YOLOv5</w:t>
      </w:r>
      <w:r w:rsidR="004B4D85">
        <w:t xml:space="preserve"> neural networks will be used.</w:t>
      </w:r>
    </w:p>
    <w:p w:rsidR="00E15B52" w:rsidP="006A6C7D" w:rsidRDefault="00D340C4" w14:paraId="3C02D1DE" w14:textId="7B1CE32B">
      <w:r>
        <w:t>The m</w:t>
      </w:r>
      <w:r w:rsidR="00E15B52">
        <w:t xml:space="preserve">ost popular previous version of </w:t>
      </w:r>
      <w:r>
        <w:t xml:space="preserve">the </w:t>
      </w:r>
      <w:r w:rsidR="00E15B52">
        <w:t xml:space="preserve">YOLO algorithm is YOLOv3, </w:t>
      </w:r>
      <w:r w:rsidR="00302437">
        <w:t>develope</w:t>
      </w:r>
      <w:r w:rsidR="006A6C7D">
        <w:t>d by Joseph</w:t>
      </w:r>
      <w:r w:rsidR="006A6C7D">
        <w:rPr>
          <w:rFonts w:ascii="Arial" w:hAnsi="Arial" w:cs="Arial"/>
          <w:color w:val="202124"/>
          <w:shd w:val="clear" w:color="auto" w:fill="FFFFFF"/>
        </w:rPr>
        <w:t xml:space="preserve"> Redmon and Ali Farhadi.</w:t>
      </w:r>
      <w:r w:rsidR="00E15B52">
        <w:t xml:space="preserve"> </w:t>
      </w:r>
    </w:p>
    <w:p w:rsidR="006A6C7D" w:rsidP="006A6C7D" w:rsidRDefault="006A6C7D" w14:paraId="731508F5" w14:textId="37C78507">
      <w:r>
        <w:t xml:space="preserve">The biggest difference between YOLOv3 and YOLOv5 is that </w:t>
      </w:r>
      <w:r w:rsidR="00B451D1">
        <w:t xml:space="preserve">version 5 is implemented in PyTorch while </w:t>
      </w:r>
      <w:r w:rsidR="008D3109">
        <w:t>version 3 (and all version</w:t>
      </w:r>
      <w:r w:rsidR="00D340C4">
        <w:t>s</w:t>
      </w:r>
      <w:r w:rsidR="008D3109">
        <w:t xml:space="preserve"> before) are </w:t>
      </w:r>
      <w:r w:rsidR="00DC3551">
        <w:t xml:space="preserve">implemented in Darknet, </w:t>
      </w:r>
      <w:r w:rsidR="000F2A76">
        <w:t>an open</w:t>
      </w:r>
      <w:r w:rsidR="00D340C4">
        <w:t>-</w:t>
      </w:r>
      <w:r w:rsidR="000F2A76">
        <w:t>source neural network framework written in C and CUDA.</w:t>
      </w:r>
    </w:p>
    <w:p w:rsidR="00C70665" w:rsidP="00E54911" w:rsidRDefault="00C70665" w14:paraId="4C722815" w14:textId="2B66C714"/>
    <w:p w:rsidR="00F17078" w:rsidP="00805B85" w:rsidRDefault="00F17078" w14:paraId="3AE3FB23" w14:textId="77777777"/>
    <w:p w:rsidR="00F17078" w:rsidP="00805B85" w:rsidRDefault="00F17078" w14:paraId="67480FC0" w14:textId="77777777"/>
    <w:p w:rsidR="00F17078" w:rsidP="00805B85" w:rsidRDefault="00F17078" w14:paraId="6EF08E28" w14:textId="77777777"/>
    <w:p w:rsidR="00570CA6" w:rsidP="003E4157" w:rsidRDefault="00570CA6" w14:paraId="5EDE7E1D" w14:textId="23D215E9">
      <w:pPr>
        <w:spacing w:after="0" w:line="240" w:lineRule="auto"/>
        <w:jc w:val="left"/>
      </w:pPr>
    </w:p>
    <w:p w:rsidR="008314F1" w:rsidP="00570CA6" w:rsidRDefault="003A3390" w14:paraId="3E6B43F2" w14:textId="7945E0CA">
      <w:pPr>
        <w:pStyle w:val="Heading3"/>
      </w:pPr>
      <w:r>
        <w:t xml:space="preserve"> </w:t>
      </w:r>
      <w:bookmarkStart w:name="_Toc101468292" w:id="79"/>
      <w:r w:rsidR="00570CA6">
        <w:t>Performance and accuracy</w:t>
      </w:r>
      <w:bookmarkEnd w:id="79"/>
    </w:p>
    <w:p w:rsidR="00794637" w:rsidP="00794637" w:rsidRDefault="00794637" w14:paraId="2594A616" w14:textId="16BE7816">
      <w:pPr>
        <w:pStyle w:val="Caption"/>
        <w:keepNext/>
        <w:jc w:val="left"/>
      </w:pPr>
      <w:bookmarkStart w:name="_Toc101467298" w:id="80"/>
      <w:r>
        <w:t xml:space="preserve">Table </w:t>
      </w:r>
      <w:r w:rsidR="003F7A69">
        <w:fldChar w:fldCharType="begin"/>
      </w:r>
      <w:r w:rsidR="003F7A69">
        <w:instrText xml:space="preserve"> SEQ Table \* ARABIC </w:instrText>
      </w:r>
      <w:r w:rsidR="003F7A69">
        <w:fldChar w:fldCharType="separate"/>
      </w:r>
      <w:r w:rsidR="00A5174E">
        <w:rPr>
          <w:noProof/>
        </w:rPr>
        <w:t>2</w:t>
      </w:r>
      <w:r w:rsidR="003F7A69">
        <w:rPr>
          <w:noProof/>
        </w:rPr>
        <w:fldChar w:fldCharType="end"/>
      </w:r>
      <w:r>
        <w:t>:</w:t>
      </w:r>
      <w:r w:rsidRPr="00794637">
        <w:t xml:space="preserve"> </w:t>
      </w:r>
      <w:r>
        <w:t xml:space="preserve">Performance and accuracy of pre-trained YOLOv5 models trained on the COCO2017 </w:t>
      </w:r>
      <w:r w:rsidR="00333CC5">
        <w:t>dataset (</w:t>
      </w:r>
      <w:r>
        <w:t>Jocher 2021)</w:t>
      </w:r>
      <w:bookmarkEnd w:id="80"/>
    </w:p>
    <w:p w:rsidR="00570CA6" w:rsidP="00570CA6" w:rsidRDefault="003D64F2" w14:paraId="7DF21CD5" w14:textId="77777777">
      <w:pPr>
        <w:keepNext/>
        <w:jc w:val="center"/>
      </w:pPr>
      <w:r>
        <w:rPr>
          <w:noProof/>
          <w:color w:val="2B579A"/>
          <w:shd w:val="clear" w:color="auto" w:fill="E6E6E6"/>
        </w:rPr>
        <w:drawing>
          <wp:inline distT="0" distB="0" distL="0" distR="0" wp14:anchorId="1E9CF7FF" wp14:editId="787716C8">
            <wp:extent cx="5291711" cy="3736730"/>
            <wp:effectExtent l="0" t="0" r="4445"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6"/>
                    <a:stretch>
                      <a:fillRect/>
                    </a:stretch>
                  </pic:blipFill>
                  <pic:spPr>
                    <a:xfrm>
                      <a:off x="0" y="0"/>
                      <a:ext cx="5292633" cy="3737381"/>
                    </a:xfrm>
                    <a:prstGeom prst="rect">
                      <a:avLst/>
                    </a:prstGeom>
                  </pic:spPr>
                </pic:pic>
              </a:graphicData>
            </a:graphic>
          </wp:inline>
        </w:drawing>
      </w:r>
    </w:p>
    <w:p w:rsidR="00156042" w:rsidP="00156042" w:rsidRDefault="00156042" w14:paraId="01530B6F" w14:textId="7BC9CF5F">
      <w:r>
        <w:t xml:space="preserve">To evaluate the </w:t>
      </w:r>
      <w:r w:rsidR="007252B1">
        <w:t xml:space="preserve">performance of </w:t>
      </w:r>
      <w:r w:rsidR="005E450C">
        <w:t>YOLOv5</w:t>
      </w:r>
      <w:r w:rsidR="00A51E56">
        <w:t xml:space="preserve">, </w:t>
      </w:r>
      <w:r w:rsidR="00B45A47">
        <w:t xml:space="preserve">its creator, </w:t>
      </w:r>
      <w:r w:rsidR="0016304F">
        <w:t>Ultralytics</w:t>
      </w:r>
      <w:r w:rsidR="0016304F">
        <w:rPr>
          <w:rStyle w:val="FootnoteReference"/>
        </w:rPr>
        <w:footnoteReference w:id="3"/>
      </w:r>
      <w:r w:rsidR="00C55754">
        <w:t xml:space="preserve">, trained the different size versions of the network on </w:t>
      </w:r>
      <w:r w:rsidR="008A40A9">
        <w:t xml:space="preserve">the </w:t>
      </w:r>
      <w:r w:rsidR="00C55754">
        <w:t xml:space="preserve">COCO2017 dataset to create the benchmark data from the figure above. </w:t>
      </w:r>
      <w:r w:rsidR="00A36D0C">
        <w:t>From the benchmark data present, we are mostly interested in t</w:t>
      </w:r>
      <w:r w:rsidR="008A40A9">
        <w:t>h</w:t>
      </w:r>
      <w:r w:rsidR="00A36D0C">
        <w:t xml:space="preserve">e mean-average precision values (mAP), as </w:t>
      </w:r>
      <w:r w:rsidR="00C602B8">
        <w:t xml:space="preserve">the “Speed” </w:t>
      </w:r>
      <w:r w:rsidR="00C602B8">
        <w:lastRenderedPageBreak/>
        <w:t xml:space="preserve">columns are created with hardware way more powerful than available on </w:t>
      </w:r>
      <w:r w:rsidR="008A40A9">
        <w:t xml:space="preserve">the </w:t>
      </w:r>
      <w:r w:rsidR="00C602B8">
        <w:t>Jetson Nano development board</w:t>
      </w:r>
      <w:r w:rsidR="00D97E58">
        <w:t xml:space="preserve"> (</w:t>
      </w:r>
      <w:r w:rsidR="00E179F2">
        <w:t>NVIDIA</w:t>
      </w:r>
      <w:r w:rsidR="00D97E58">
        <w:t xml:space="preserve"> Tesla V100 GPU</w:t>
      </w:r>
      <w:r w:rsidR="002C1657">
        <w:t>).</w:t>
      </w:r>
    </w:p>
    <w:p w:rsidR="002C1657" w:rsidP="00156042" w:rsidRDefault="002C1657" w14:paraId="43DCF621" w14:textId="1DCBA1C9">
      <w:r>
        <w:t xml:space="preserve">From the </w:t>
      </w:r>
      <w:r w:rsidR="00F712A4">
        <w:t xml:space="preserve">figure above we can see the difference in the parameter count of the </w:t>
      </w:r>
      <w:r w:rsidR="005E450C">
        <w:t>YOLOv5</w:t>
      </w:r>
      <w:r w:rsidR="00F712A4">
        <w:t xml:space="preserve"> neural network</w:t>
      </w:r>
      <w:r w:rsidR="00CF58AC">
        <w:t xml:space="preserve"> directly corresponds to </w:t>
      </w:r>
      <w:r w:rsidR="008A40A9">
        <w:t xml:space="preserve">the </w:t>
      </w:r>
      <w:r w:rsidR="00CF58AC">
        <w:t xml:space="preserve">accuracy and </w:t>
      </w:r>
      <w:r w:rsidR="003063B1">
        <w:t xml:space="preserve">the speed of the model. By </w:t>
      </w:r>
      <w:r w:rsidR="00C44B96">
        <w:t xml:space="preserve">upgrading to the </w:t>
      </w:r>
      <w:r w:rsidR="00BF5049">
        <w:t xml:space="preserve">next model </w:t>
      </w:r>
      <w:r w:rsidR="0021306F">
        <w:t>size</w:t>
      </w:r>
      <w:r w:rsidR="5ED9AF94">
        <w:t>,</w:t>
      </w:r>
      <w:r w:rsidR="0021306F">
        <w:t xml:space="preserve"> we can see </w:t>
      </w:r>
      <w:r w:rsidR="000F76E0">
        <w:t>that accuracy rises at</w:t>
      </w:r>
      <w:r w:rsidR="00A20C4C">
        <w:t xml:space="preserve"> the cost of speed.</w:t>
      </w:r>
    </w:p>
    <w:p w:rsidRPr="00156042" w:rsidR="00F50434" w:rsidP="00156042" w:rsidRDefault="00F50434" w14:paraId="5BD8CC18" w14:textId="3FCDF871">
      <w:r>
        <w:t xml:space="preserve">In section </w:t>
      </w:r>
      <w:r w:rsidR="00630663">
        <w:t>4</w:t>
      </w:r>
      <w:r>
        <w:t xml:space="preserve"> we will expand on this </w:t>
      </w:r>
      <w:r w:rsidR="00B93A7D">
        <w:t>knowledge</w:t>
      </w:r>
      <w:r>
        <w:t xml:space="preserve"> by presenting power-profiling data while running various size </w:t>
      </w:r>
      <w:r w:rsidR="005E450C">
        <w:t>YOLOv5</w:t>
      </w:r>
      <w:r>
        <w:t xml:space="preserve"> models with different </w:t>
      </w:r>
      <w:r w:rsidR="0051768B">
        <w:t>input</w:t>
      </w:r>
      <w:r w:rsidR="00FC706C">
        <w:t xml:space="preserve"> </w:t>
      </w:r>
      <w:r w:rsidR="0083105B">
        <w:t>sources</w:t>
      </w:r>
      <w:r w:rsidR="00A91285">
        <w:t>.</w:t>
      </w:r>
    </w:p>
    <w:p w:rsidR="002D765F" w:rsidP="00B7737D" w:rsidRDefault="002D765F" w14:paraId="6D2E2226" w14:textId="77777777">
      <w:pPr>
        <w:spacing w:after="0" w:line="240" w:lineRule="auto"/>
        <w:jc w:val="left"/>
      </w:pPr>
    </w:p>
    <w:p w:rsidR="002D765F" w:rsidRDefault="002D765F" w14:paraId="5D9C3A37" w14:textId="77777777">
      <w:pPr>
        <w:spacing w:after="0" w:line="240" w:lineRule="auto"/>
        <w:jc w:val="left"/>
      </w:pPr>
      <w:r>
        <w:br w:type="page"/>
      </w:r>
    </w:p>
    <w:p w:rsidR="002D765F" w:rsidP="00D96DE0" w:rsidRDefault="002D765F" w14:paraId="042897A9" w14:textId="7AA412B5">
      <w:pPr>
        <w:pStyle w:val="Heading2"/>
      </w:pPr>
      <w:bookmarkStart w:name="_Toc101468293" w:id="81"/>
      <w:r>
        <w:lastRenderedPageBreak/>
        <w:t>LynSyn Lite</w:t>
      </w:r>
      <w:bookmarkEnd w:id="81"/>
    </w:p>
    <w:p w:rsidR="00713C75" w:rsidP="00713C75" w:rsidRDefault="002A1419" w14:paraId="55A24FBC" w14:textId="77777777">
      <w:pPr>
        <w:keepNext/>
        <w:spacing w:after="0" w:line="240" w:lineRule="auto"/>
        <w:jc w:val="center"/>
      </w:pPr>
      <w:r>
        <w:rPr>
          <w:noProof/>
          <w:color w:val="2B579A"/>
          <w:shd w:val="clear" w:color="auto" w:fill="E6E6E6"/>
        </w:rPr>
        <w:drawing>
          <wp:inline distT="0" distB="0" distL="0" distR="0" wp14:anchorId="41A8FF2E" wp14:editId="62AB47B8">
            <wp:extent cx="5205730" cy="3470275"/>
            <wp:effectExtent l="0" t="0" r="0" b="0"/>
            <wp:docPr id="4" name="Picture 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 circui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05730" cy="3470275"/>
                    </a:xfrm>
                    <a:prstGeom prst="rect">
                      <a:avLst/>
                    </a:prstGeom>
                  </pic:spPr>
                </pic:pic>
              </a:graphicData>
            </a:graphic>
          </wp:inline>
        </w:drawing>
      </w:r>
    </w:p>
    <w:p w:rsidR="00D96DE0" w:rsidP="00713C75" w:rsidRDefault="00713C75" w14:paraId="068F8973" w14:textId="61BE12F8">
      <w:pPr>
        <w:pStyle w:val="Caption"/>
        <w:jc w:val="center"/>
      </w:pPr>
      <w:bookmarkStart w:name="_Toc101468348" w:id="82"/>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10</w:t>
      </w:r>
      <w:r>
        <w:rPr>
          <w:color w:val="2B579A"/>
          <w:shd w:val="clear" w:color="auto" w:fill="E6E6E6"/>
        </w:rPr>
        <w:fldChar w:fldCharType="end"/>
      </w:r>
      <w:r w:rsidR="00676AA2">
        <w:t>:</w:t>
      </w:r>
      <w:r w:rsidR="00EE2377">
        <w:br/>
      </w:r>
      <w:r w:rsidR="00EE2377">
        <w:t xml:space="preserve">LynSyn Lite </w:t>
      </w:r>
      <w:r w:rsidR="00C65660">
        <w:t>Power Profiling Board</w:t>
      </w:r>
      <w:bookmarkEnd w:id="82"/>
    </w:p>
    <w:p w:rsidR="00137025" w:rsidP="00B7737D" w:rsidRDefault="00137025" w14:paraId="2EE2BA7C" w14:textId="77777777">
      <w:pPr>
        <w:spacing w:after="0" w:line="240" w:lineRule="auto"/>
        <w:jc w:val="left"/>
      </w:pPr>
    </w:p>
    <w:p w:rsidR="00137025" w:rsidP="00B7737D" w:rsidRDefault="00137025" w14:paraId="162A79D5" w14:textId="77777777">
      <w:pPr>
        <w:spacing w:after="0" w:line="240" w:lineRule="auto"/>
        <w:jc w:val="left"/>
      </w:pPr>
    </w:p>
    <w:p w:rsidR="00F9416C" w:rsidP="00D96DE0" w:rsidRDefault="00D96DE0" w14:paraId="66EF7360" w14:textId="65657D7C">
      <w:r>
        <w:t xml:space="preserve">LynSyn Lite is a power-profiling device developed by Sundance Multiprocessor Ltd. Featuring </w:t>
      </w:r>
      <w:r w:rsidRPr="00F434FC" w:rsidR="00F434FC">
        <w:t>three sensors that measure both current and voltage</w:t>
      </w:r>
      <w:r w:rsidR="00F434FC">
        <w:t xml:space="preserve">, LynSyn lite can power profile </w:t>
      </w:r>
      <w:r w:rsidR="009E7106">
        <w:t xml:space="preserve">any device with power requirements in the range of onboard sensors. </w:t>
      </w:r>
    </w:p>
    <w:p w:rsidR="00B214C0" w:rsidP="009E0519" w:rsidRDefault="009E7106" w14:paraId="5F67569C" w14:textId="68B049B5">
      <w:r>
        <w:t>LynSyn Lite can be synchron</w:t>
      </w:r>
      <w:r w:rsidR="002F65FD">
        <w:t>i</w:t>
      </w:r>
      <w:r>
        <w:t xml:space="preserve">sed with </w:t>
      </w:r>
      <w:r w:rsidR="002F65FD">
        <w:t xml:space="preserve">the </w:t>
      </w:r>
      <w:r>
        <w:t xml:space="preserve">host board via </w:t>
      </w:r>
      <w:r w:rsidR="002F65FD">
        <w:t xml:space="preserve">the </w:t>
      </w:r>
      <w:r>
        <w:t xml:space="preserve">JTAG </w:t>
      </w:r>
      <w:r w:rsidR="00BD22BF">
        <w:t xml:space="preserve">interface, but as Jetson Nano currently does not support JTAG debug capabilities we will </w:t>
      </w:r>
      <w:r w:rsidR="006A41F3">
        <w:t>synchronise the measurement via Jetson’s GPIO pins.</w:t>
      </w:r>
    </w:p>
    <w:p w:rsidR="00B214C0" w:rsidRDefault="00B214C0" w14:paraId="1128FFEA" w14:textId="77777777">
      <w:pPr>
        <w:spacing w:after="0" w:line="240" w:lineRule="auto"/>
        <w:jc w:val="left"/>
      </w:pPr>
      <w:r>
        <w:br w:type="page"/>
      </w:r>
    </w:p>
    <w:p w:rsidR="00E95459" w:rsidP="009E0519" w:rsidRDefault="00B214C0" w14:paraId="1A1922D7" w14:textId="01ABD4FF">
      <w:r>
        <w:lastRenderedPageBreak/>
        <w:t>Primar</w:t>
      </w:r>
      <w:r w:rsidR="002F65FD">
        <w:t>i</w:t>
      </w:r>
      <w:r>
        <w:t xml:space="preserve">ly developed for </w:t>
      </w:r>
      <w:r w:rsidR="009D5F21">
        <w:t>power-profiling</w:t>
      </w:r>
      <w:r>
        <w:t xml:space="preserve"> ARM applications on Xilinx FPGA devices, LynSyn </w:t>
      </w:r>
      <w:r w:rsidR="004D479B">
        <w:t xml:space="preserve">Lite also serves the purpose </w:t>
      </w:r>
      <w:r w:rsidR="002F65FD">
        <w:t>of</w:t>
      </w:r>
      <w:r w:rsidR="004D479B">
        <w:t xml:space="preserve"> a JTAG programming tool. </w:t>
      </w:r>
    </w:p>
    <w:p w:rsidR="002C43DC" w:rsidP="009E0519" w:rsidRDefault="007854CF" w14:paraId="0CFEF559" w14:textId="49377F2D">
      <w:r>
        <w:t>As we are not going to use JTAG, we will have LynSyn running in a free</w:t>
      </w:r>
      <w:r w:rsidR="006F12E3">
        <w:t>-run</w:t>
      </w:r>
      <w:r w:rsidR="00B41ED6">
        <w:t xml:space="preserve"> mode, triggering the Jetson Nano via GPIO pin to start and stop the program for the measurement.</w:t>
      </w:r>
    </w:p>
    <w:p w:rsidR="007854CF" w:rsidP="002C43DC" w:rsidRDefault="002C43DC" w14:paraId="43204D05" w14:textId="705CC5C9">
      <w:pPr>
        <w:spacing w:after="0" w:line="240" w:lineRule="auto"/>
        <w:jc w:val="left"/>
      </w:pPr>
      <w:r>
        <w:br w:type="page"/>
      </w:r>
    </w:p>
    <w:p w:rsidR="00126605" w:rsidP="00126605" w:rsidRDefault="00126605" w14:paraId="0E8BEDBE" w14:textId="053F9A22">
      <w:pPr>
        <w:pStyle w:val="Heading3"/>
      </w:pPr>
      <w:bookmarkStart w:name="_Toc101468294" w:id="83"/>
      <w:r>
        <w:lastRenderedPageBreak/>
        <w:t xml:space="preserve">LynSyn Tool </w:t>
      </w:r>
      <w:r w:rsidR="007F3754">
        <w:t>Modification</w:t>
      </w:r>
      <w:bookmarkEnd w:id="83"/>
    </w:p>
    <w:p w:rsidR="007F3754" w:rsidP="007F3754" w:rsidRDefault="007F3754" w14:paraId="0FC5EFEA" w14:textId="31906EEA">
      <w:r>
        <w:t xml:space="preserve">As </w:t>
      </w:r>
      <w:r w:rsidR="001C6D6D">
        <w:t xml:space="preserve">the </w:t>
      </w:r>
      <w:r>
        <w:t>LynSyn tool is designed to debug host application</w:t>
      </w:r>
      <w:r w:rsidR="001C6D6D">
        <w:t>s</w:t>
      </w:r>
      <w:r>
        <w:t xml:space="preserve"> using JTAG sampling, and our device under test, Jetson Nano does not support JTAG Debugging we needed to find an alternative way to synchronise the </w:t>
      </w:r>
      <w:r w:rsidR="001C6D6D">
        <w:t>LynSyn measurement tool and benchmark software running on Jetson Nano.</w:t>
      </w:r>
    </w:p>
    <w:p w:rsidR="00F77455" w:rsidP="007F3754" w:rsidRDefault="001C6D6D" w14:paraId="1FEE2EEE" w14:textId="0C36996E">
      <w:r>
        <w:t xml:space="preserve">After a quick observation of the LynSyn Lite tool, it was </w:t>
      </w:r>
      <w:r w:rsidR="1974E180">
        <w:t>clear</w:t>
      </w:r>
      <w:r>
        <w:t xml:space="preserve"> that there is a status LED light, which turns on and stays on </w:t>
      </w:r>
      <w:r w:rsidR="00F224DE">
        <w:t xml:space="preserve">for the duration of the whole measurement process. </w:t>
      </w:r>
      <w:r w:rsidR="0076210C">
        <w:t xml:space="preserve">Measuring the voltage at the current limiting resistor input </w:t>
      </w:r>
      <w:r w:rsidR="00F77455">
        <w:t xml:space="preserve">side, we can </w:t>
      </w:r>
      <w:r w:rsidR="400B00CE">
        <w:t>see</w:t>
      </w:r>
      <w:r w:rsidR="00F77455">
        <w:t xml:space="preserve"> </w:t>
      </w:r>
      <w:r w:rsidR="009E7010">
        <w:t xml:space="preserve">a </w:t>
      </w:r>
      <w:r w:rsidR="00F77455">
        <w:t xml:space="preserve">3.3V signal while the </w:t>
      </w:r>
      <w:r w:rsidR="573CAB0C">
        <w:t>LED</w:t>
      </w:r>
      <w:r w:rsidR="00F77455">
        <w:t xml:space="preserve"> is off and </w:t>
      </w:r>
      <w:r w:rsidR="00AB1645">
        <w:t xml:space="preserve">a </w:t>
      </w:r>
      <w:r w:rsidR="00F77455">
        <w:t>0V signal wh</w:t>
      </w:r>
      <w:r w:rsidR="00AB1645">
        <w:t>ile</w:t>
      </w:r>
      <w:r w:rsidR="00F77455">
        <w:t xml:space="preserve"> the LED is on. This </w:t>
      </w:r>
      <w:r w:rsidR="400B00CE">
        <w:t>shows</w:t>
      </w:r>
      <w:r w:rsidR="00F77455">
        <w:t xml:space="preserve"> that the other side of the LED is connected to the 3.3V and the </w:t>
      </w:r>
      <w:r w:rsidR="009E7010">
        <w:t>logic is inverted.</w:t>
      </w:r>
    </w:p>
    <w:p w:rsidR="00E111D8" w:rsidP="007F3754" w:rsidRDefault="00E111D8" w14:paraId="61B77874" w14:textId="143CBE7B">
      <w:r>
        <w:t>As the voltage range of 0</w:t>
      </w:r>
      <w:r w:rsidR="0D1D5657">
        <w:t>~</w:t>
      </w:r>
      <w:r>
        <w:t xml:space="preserve">3.3V perfectly fits the GPIO inputs on the Jetson Nano development board, we will use those to trigger our benchmark measurements for the validation. </w:t>
      </w:r>
    </w:p>
    <w:p w:rsidR="00524D85" w:rsidP="007F3754" w:rsidRDefault="00524D85" w14:paraId="61631DEE" w14:textId="77777777"/>
    <w:p w:rsidR="00524D85" w:rsidP="007F3754" w:rsidRDefault="00524D85" w14:paraId="5F527DC4" w14:textId="77777777">
      <w:pPr>
        <w:rPr>
          <w:noProof/>
        </w:rPr>
      </w:pPr>
    </w:p>
    <w:p w:rsidR="00524D85" w:rsidP="00524D85" w:rsidRDefault="00524D85" w14:paraId="6356A63D" w14:textId="77777777">
      <w:pPr>
        <w:keepNext/>
        <w:jc w:val="center"/>
      </w:pPr>
      <w:r>
        <w:rPr>
          <w:noProof/>
          <w:color w:val="2B579A"/>
          <w:shd w:val="clear" w:color="auto" w:fill="E6E6E6"/>
        </w:rPr>
        <w:lastRenderedPageBreak/>
        <w:drawing>
          <wp:inline distT="0" distB="0" distL="0" distR="0" wp14:anchorId="372B5BF3" wp14:editId="286A8035">
            <wp:extent cx="6119417" cy="5205642"/>
            <wp:effectExtent l="0" t="318" r="0" b="0"/>
            <wp:docPr id="6" name="Picture 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ircuit&#10;&#10;Description automatically generated"/>
                    <pic:cNvPicPr/>
                  </pic:nvPicPr>
                  <pic:blipFill rotWithShape="1">
                    <a:blip r:embed="rId28" cstate="print">
                      <a:extLst>
                        <a:ext uri="{28A0092B-C50C-407E-A947-70E740481C1C}">
                          <a14:useLocalDpi xmlns:a14="http://schemas.microsoft.com/office/drawing/2010/main" val="0"/>
                        </a:ext>
                      </a:extLst>
                    </a:blip>
                    <a:srcRect r="11837"/>
                    <a:stretch/>
                  </pic:blipFill>
                  <pic:spPr bwMode="auto">
                    <a:xfrm rot="5400000">
                      <a:off x="0" y="0"/>
                      <a:ext cx="6119520" cy="5205730"/>
                    </a:xfrm>
                    <a:prstGeom prst="rect">
                      <a:avLst/>
                    </a:prstGeom>
                    <a:ln>
                      <a:noFill/>
                    </a:ln>
                    <a:extLst>
                      <a:ext uri="{53640926-AAD7-44D8-BBD7-CCE9431645EC}">
                        <a14:shadowObscured xmlns:a14="http://schemas.microsoft.com/office/drawing/2010/main"/>
                      </a:ext>
                    </a:extLst>
                  </pic:spPr>
                </pic:pic>
              </a:graphicData>
            </a:graphic>
          </wp:inline>
        </w:drawing>
      </w:r>
    </w:p>
    <w:p w:rsidRPr="007F3754" w:rsidR="00524D85" w:rsidP="00524D85" w:rsidRDefault="00524D85" w14:paraId="77D85A21" w14:textId="1FBC638F">
      <w:pPr>
        <w:pStyle w:val="Caption"/>
        <w:jc w:val="center"/>
      </w:pPr>
      <w:bookmarkStart w:name="_Toc101468349" w:id="84"/>
      <w:r>
        <w:t xml:space="preserve">Figure </w:t>
      </w:r>
      <w:r w:rsidRPr="2224AA61">
        <w:rPr>
          <w:color w:val="2B579A"/>
        </w:rPr>
        <w:fldChar w:fldCharType="begin"/>
      </w:r>
      <w:r>
        <w:instrText>SEQ Figure \* ARABIC</w:instrText>
      </w:r>
      <w:r w:rsidRPr="2224AA61">
        <w:rPr>
          <w:color w:val="2B579A"/>
        </w:rPr>
        <w:fldChar w:fldCharType="separate"/>
      </w:r>
      <w:r w:rsidR="00A5174E">
        <w:rPr>
          <w:noProof/>
        </w:rPr>
        <w:t>11</w:t>
      </w:r>
      <w:r w:rsidRPr="2224AA61">
        <w:rPr>
          <w:color w:val="2B579A"/>
        </w:rPr>
        <w:fldChar w:fldCharType="end"/>
      </w:r>
      <w:r w:rsidR="002C43DC">
        <w:t>:</w:t>
      </w:r>
      <w:r>
        <w:br/>
      </w:r>
      <w:r w:rsidR="00C91AF0">
        <w:t xml:space="preserve">Jumper Wire Connected to the </w:t>
      </w:r>
      <w:r w:rsidR="00D8286B">
        <w:t>Microcontroller</w:t>
      </w:r>
      <w:r w:rsidR="00C91AF0">
        <w:t xml:space="preserve"> side of the</w:t>
      </w:r>
      <w:r w:rsidR="00E31B65">
        <w:t xml:space="preserve"> Status</w:t>
      </w:r>
      <w:r w:rsidR="00C91AF0">
        <w:t xml:space="preserve"> LED Current Limiting </w:t>
      </w:r>
      <w:commentRangeStart w:id="85"/>
      <w:r w:rsidR="00C91AF0">
        <w:t>Resistor</w:t>
      </w:r>
      <w:commentRangeEnd w:id="85"/>
      <w:r>
        <w:rPr>
          <w:rStyle w:val="CommentReference"/>
        </w:rPr>
        <w:commentReference w:id="85"/>
      </w:r>
      <w:bookmarkEnd w:id="84"/>
    </w:p>
    <w:p w:rsidR="00E95459" w:rsidP="00D21AB0" w:rsidRDefault="00E95459" w14:paraId="1A7289BF" w14:textId="77777777">
      <w:pPr>
        <w:pStyle w:val="ChapterNumber"/>
      </w:pPr>
      <w:bookmarkStart w:name="_Toc101468295" w:id="86"/>
      <w:bookmarkEnd w:id="86"/>
    </w:p>
    <w:p w:rsidR="00E95459" w:rsidP="001E569B" w:rsidRDefault="00E95459" w14:paraId="371B2D85" w14:textId="21871902">
      <w:pPr>
        <w:pStyle w:val="CHAPTERHEADING"/>
      </w:pPr>
      <w:bookmarkStart w:name="_Toc56776122" w:id="87"/>
      <w:bookmarkStart w:name="_Toc101468296" w:id="88"/>
      <w:r>
        <w:t>New Ideas</w:t>
      </w:r>
      <w:bookmarkEnd w:id="87"/>
      <w:bookmarkEnd w:id="88"/>
    </w:p>
    <w:p w:rsidRPr="00156042" w:rsidR="00D96DE0" w:rsidP="00D96DE0" w:rsidRDefault="00D96DE0" w14:paraId="0EC6DB37" w14:textId="77777777"/>
    <w:p w:rsidR="00D96DE0" w:rsidP="002F2BAC" w:rsidRDefault="00B50466" w14:paraId="3E55FB9E" w14:textId="3C280B45">
      <w:pPr>
        <w:pStyle w:val="Heading2"/>
      </w:pPr>
      <w:bookmarkStart w:name="_Toc101468297" w:id="89"/>
      <w:r>
        <w:t xml:space="preserve">New </w:t>
      </w:r>
      <w:r w:rsidR="005F3300">
        <w:t>Benchmark Approach</w:t>
      </w:r>
      <w:bookmarkEnd w:id="89"/>
    </w:p>
    <w:p w:rsidR="005F3300" w:rsidP="005F3300" w:rsidRDefault="005F3300" w14:paraId="7268C98E" w14:textId="4BEE84D9">
      <w:r>
        <w:t xml:space="preserve">Currently, the big emphasis on the benchmark procedures is placed on raw </w:t>
      </w:r>
      <w:r w:rsidR="00124258">
        <w:t>speed-based</w:t>
      </w:r>
      <w:r>
        <w:t xml:space="preserve"> performance. Given that this work aims to evaluate the use of Jetson Nano in the </w:t>
      </w:r>
      <w:r w:rsidR="001C23CA">
        <w:t>Edge</w:t>
      </w:r>
      <w:r>
        <w:t xml:space="preserve"> use case scenario, the emphasis is placed not only on the </w:t>
      </w:r>
      <w:r w:rsidR="008048EE">
        <w:t xml:space="preserve">throughput performance but also on the </w:t>
      </w:r>
      <w:r w:rsidR="00124258">
        <w:t>energy consumption aspect.</w:t>
      </w:r>
    </w:p>
    <w:p w:rsidR="00F27576" w:rsidP="005F3300" w:rsidRDefault="005C695C" w14:paraId="3D46FBCF" w14:textId="09A79B8F">
      <w:r>
        <w:t>By</w:t>
      </w:r>
      <w:r w:rsidR="004906F6">
        <w:t xml:space="preserve"> using the onboard power sensors, confirmed using </w:t>
      </w:r>
      <w:r>
        <w:t xml:space="preserve">the </w:t>
      </w:r>
      <w:r w:rsidR="004906F6">
        <w:t xml:space="preserve">LynSyn Lite power measuring tool, this </w:t>
      </w:r>
      <w:r w:rsidR="000D6252">
        <w:t>work serves as a practical demonstration o</w:t>
      </w:r>
      <w:r>
        <w:t>f</w:t>
      </w:r>
      <w:r w:rsidR="000D6252">
        <w:t xml:space="preserve"> how </w:t>
      </w:r>
      <w:r w:rsidR="00A56D56">
        <w:t xml:space="preserve">very accurate </w:t>
      </w:r>
      <w:r w:rsidR="00D55AFE">
        <w:t xml:space="preserve">power measuring benchmarks can be done on </w:t>
      </w:r>
      <w:r>
        <w:t xml:space="preserve">a </w:t>
      </w:r>
      <w:r w:rsidR="00D55AFE">
        <w:t>budget</w:t>
      </w:r>
      <w:r w:rsidR="00DD684D">
        <w:t>.</w:t>
      </w:r>
    </w:p>
    <w:p w:rsidR="00F27576" w:rsidRDefault="00F27576" w14:paraId="7E077CB6" w14:textId="77777777">
      <w:pPr>
        <w:spacing w:after="0" w:line="240" w:lineRule="auto"/>
        <w:jc w:val="left"/>
      </w:pPr>
      <w:r>
        <w:br w:type="page"/>
      </w:r>
    </w:p>
    <w:p w:rsidR="00124258" w:rsidP="005F3300" w:rsidRDefault="00124258" w14:paraId="09E74DFD" w14:textId="77777777"/>
    <w:p w:rsidR="00446F39" w:rsidP="00446F39" w:rsidRDefault="00446F39" w14:paraId="38DB5F16" w14:textId="6CB7E8CD">
      <w:pPr>
        <w:pStyle w:val="Heading2"/>
      </w:pPr>
      <w:bookmarkStart w:name="_Toc101468298" w:id="90"/>
      <w:r>
        <w:t>New Performance Findings</w:t>
      </w:r>
      <w:bookmarkEnd w:id="90"/>
    </w:p>
    <w:p w:rsidR="0018442A" w:rsidP="0018442A" w:rsidRDefault="0018442A" w14:paraId="30E08BC9" w14:textId="73372584">
      <w:r>
        <w:t>With the Jetson Nano and the whole world of embedded electronics based on computer vision gaining traction, the pe</w:t>
      </w:r>
      <w:r w:rsidR="007C3988">
        <w:t xml:space="preserve">rformance findings </w:t>
      </w:r>
      <w:r w:rsidR="007A74F7">
        <w:t xml:space="preserve">elaborated in this report </w:t>
      </w:r>
      <w:r w:rsidR="00265D5F">
        <w:t xml:space="preserve">will be useful for determining </w:t>
      </w:r>
      <w:r w:rsidR="00EF024D">
        <w:t>i</w:t>
      </w:r>
      <w:r w:rsidR="003F28DC">
        <w:t>f</w:t>
      </w:r>
      <w:r w:rsidR="00EF024D">
        <w:t xml:space="preserve"> the Jetson Nano is a practical solution for many budget-oriented projects.</w:t>
      </w:r>
      <w:r w:rsidR="00606A79">
        <w:t xml:space="preserve"> </w:t>
      </w:r>
    </w:p>
    <w:p w:rsidRPr="0018442A" w:rsidR="00606A79" w:rsidP="0018442A" w:rsidRDefault="00606A79" w14:paraId="54020E1D" w14:textId="77777777"/>
    <w:p w:rsidR="00D96DE0" w:rsidP="00B7737D" w:rsidRDefault="00D96DE0" w14:paraId="161BDDFB" w14:textId="77777777">
      <w:pPr>
        <w:spacing w:after="0" w:line="240" w:lineRule="auto"/>
        <w:jc w:val="left"/>
      </w:pPr>
    </w:p>
    <w:p w:rsidR="000736DF" w:rsidRDefault="000736DF" w14:paraId="6479F737" w14:textId="1C772F64">
      <w:pPr>
        <w:spacing w:after="0" w:line="240" w:lineRule="auto"/>
        <w:jc w:val="left"/>
      </w:pPr>
      <w:r>
        <w:br w:type="page"/>
      </w:r>
    </w:p>
    <w:p w:rsidR="000736DF" w:rsidP="00D21AB0" w:rsidRDefault="000736DF" w14:paraId="7E228A33" w14:textId="77777777">
      <w:pPr>
        <w:pStyle w:val="ChapterNumber"/>
      </w:pPr>
      <w:bookmarkStart w:name="_Toc101468299" w:id="91"/>
      <w:bookmarkEnd w:id="91"/>
    </w:p>
    <w:p w:rsidR="000736DF" w:rsidP="00AC37F1" w:rsidRDefault="000736DF" w14:paraId="0E1CB919" w14:textId="76CFB1F6">
      <w:pPr>
        <w:pStyle w:val="CHAPTERHEADING"/>
      </w:pPr>
      <w:bookmarkStart w:name="_Toc56776125" w:id="92"/>
      <w:bookmarkStart w:name="_Toc101468300" w:id="93"/>
      <w:r>
        <w:t>INVESTIGATION</w:t>
      </w:r>
      <w:bookmarkEnd w:id="92"/>
      <w:bookmarkEnd w:id="93"/>
    </w:p>
    <w:p w:rsidR="003660A5" w:rsidP="003660A5" w:rsidRDefault="003660A5" w14:paraId="3710D80D" w14:textId="4D439D76">
      <w:pPr>
        <w:pStyle w:val="Heading2"/>
      </w:pPr>
      <w:bookmarkStart w:name="_Toc101468301" w:id="94"/>
      <w:r>
        <w:t>Project Planning – Project Tune Down</w:t>
      </w:r>
      <w:bookmarkEnd w:id="94"/>
    </w:p>
    <w:p w:rsidR="0067567A" w:rsidP="003A40D4" w:rsidRDefault="003A40D4" w14:paraId="22C5A6B6" w14:textId="27822D22">
      <w:r>
        <w:t>Originally intended</w:t>
      </w:r>
      <w:r w:rsidR="00812854">
        <w:t xml:space="preserve">, the project was </w:t>
      </w:r>
      <w:r w:rsidR="001B490F">
        <w:t>supposed</w:t>
      </w:r>
      <w:r w:rsidR="00812854">
        <w:t xml:space="preserve"> to be an implementation project showing </w:t>
      </w:r>
      <w:r w:rsidR="00E179F2">
        <w:t>NVIDIA</w:t>
      </w:r>
      <w:r w:rsidR="00812854">
        <w:t xml:space="preserve"> Jetson Nano in the </w:t>
      </w:r>
      <w:r w:rsidR="001C23CA">
        <w:t>Edge</w:t>
      </w:r>
      <w:r w:rsidR="00812854">
        <w:t xml:space="preserve"> environment by creating all supporting hardware</w:t>
      </w:r>
      <w:r w:rsidR="001B490F">
        <w:t>, ranging from 3D printed</w:t>
      </w:r>
      <w:r w:rsidR="00E7524F">
        <w:t xml:space="preserve"> enclosure</w:t>
      </w:r>
      <w:r w:rsidR="001B490F">
        <w:t xml:space="preserve"> to custom power solution design.</w:t>
      </w:r>
      <w:r w:rsidR="008867DD">
        <w:t xml:space="preserve"> With </w:t>
      </w:r>
      <w:r w:rsidR="00E04CF5">
        <w:t xml:space="preserve">no ability to </w:t>
      </w:r>
      <w:r w:rsidR="009F2661">
        <w:t xml:space="preserve">obtain the external equipment outside the University, the project had to be tuned down </w:t>
      </w:r>
      <w:r w:rsidR="001B0942">
        <w:t xml:space="preserve">excluding </w:t>
      </w:r>
      <w:r w:rsidR="0067567A">
        <w:t>the above.</w:t>
      </w:r>
    </w:p>
    <w:p w:rsidR="00D314D6" w:rsidP="003A40D4" w:rsidRDefault="00D314D6" w14:paraId="0AFAA7F6" w14:textId="77777777">
      <w:pPr>
        <w:sectPr w:rsidR="00D314D6" w:rsidSect="00A973F4">
          <w:pgSz w:w="11906" w:h="16838" w:orient="portrait"/>
          <w:pgMar w:top="1440" w:right="1440" w:bottom="1440" w:left="2268" w:header="709" w:footer="709" w:gutter="0"/>
          <w:cols w:space="708"/>
          <w:docGrid w:linePitch="360"/>
        </w:sectPr>
      </w:pPr>
    </w:p>
    <w:p w:rsidR="00D314D6" w:rsidP="00FF396D" w:rsidRDefault="00D314D6" w14:paraId="46DE6D53" w14:textId="7F477F29">
      <w:pPr>
        <w:pStyle w:val="Heading3"/>
      </w:pPr>
      <w:bookmarkStart w:name="_Toc101468302" w:id="95"/>
      <w:r>
        <w:lastRenderedPageBreak/>
        <w:t>Initial project plan</w:t>
      </w:r>
      <w:bookmarkEnd w:id="95"/>
    </w:p>
    <w:p w:rsidR="00C36476" w:rsidP="00C36476" w:rsidRDefault="00FF396D" w14:paraId="3220DD2E" w14:textId="77777777">
      <w:pPr>
        <w:keepNext/>
        <w:tabs>
          <w:tab w:val="left" w:pos="3155"/>
        </w:tabs>
        <w:jc w:val="center"/>
      </w:pPr>
      <w:r w:rsidRPr="00B95E42">
        <w:rPr>
          <w:noProof/>
          <w:color w:val="2B579A"/>
          <w:shd w:val="clear" w:color="auto" w:fill="E6E6E6"/>
        </w:rPr>
        <w:drawing>
          <wp:inline distT="0" distB="0" distL="0" distR="0" wp14:anchorId="0D45169F" wp14:editId="4FC897F3">
            <wp:extent cx="6650578" cy="3740571"/>
            <wp:effectExtent l="0" t="0" r="0" b="0"/>
            <wp:docPr id="27" name="Picture 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83524" cy="3759101"/>
                    </a:xfrm>
                    <a:prstGeom prst="rect">
                      <a:avLst/>
                    </a:prstGeom>
                  </pic:spPr>
                </pic:pic>
              </a:graphicData>
            </a:graphic>
          </wp:inline>
        </w:drawing>
      </w:r>
    </w:p>
    <w:p w:rsidRPr="00D314D6" w:rsidR="00FF396D" w:rsidP="00C36476" w:rsidRDefault="00C36476" w14:paraId="5140D354" w14:textId="3384A43D">
      <w:pPr>
        <w:pStyle w:val="Caption"/>
        <w:jc w:val="center"/>
        <w:sectPr w:rsidRPr="00D314D6" w:rsidR="00FF396D" w:rsidSect="00D314D6">
          <w:pgSz w:w="16838" w:h="11906" w:orient="landscape"/>
          <w:pgMar w:top="2268" w:right="1440" w:bottom="1440" w:left="1440" w:header="709" w:footer="709" w:gutter="0"/>
          <w:cols w:space="708"/>
          <w:docGrid w:linePitch="360"/>
        </w:sectPr>
      </w:pPr>
      <w:bookmarkStart w:name="_Toc101468350" w:id="96"/>
      <w:r>
        <w:t xml:space="preserve">Figure </w:t>
      </w:r>
      <w:r w:rsidR="003F7A69">
        <w:fldChar w:fldCharType="begin"/>
      </w:r>
      <w:r w:rsidR="003F7A69">
        <w:instrText xml:space="preserve"> SEQ Figure \* ARABIC </w:instrText>
      </w:r>
      <w:r w:rsidR="003F7A69">
        <w:fldChar w:fldCharType="separate"/>
      </w:r>
      <w:r w:rsidR="00A5174E">
        <w:rPr>
          <w:noProof/>
        </w:rPr>
        <w:t>12</w:t>
      </w:r>
      <w:r w:rsidR="003F7A69">
        <w:rPr>
          <w:noProof/>
        </w:rPr>
        <w:fldChar w:fldCharType="end"/>
      </w:r>
      <w:r>
        <w:t>: Original project Gantt Chart</w:t>
      </w:r>
      <w:bookmarkEnd w:id="96"/>
    </w:p>
    <w:p w:rsidR="00BB791C" w:rsidP="003A40D4" w:rsidRDefault="00BB791C" w14:paraId="4B98093D" w14:textId="77777777"/>
    <w:p w:rsidR="00632AC3" w:rsidP="00632AC3" w:rsidRDefault="00B30CF6" w14:paraId="198DFDC0" w14:textId="26A6FBF6">
      <w:pPr>
        <w:pStyle w:val="Heading3"/>
      </w:pPr>
      <w:bookmarkStart w:name="_Toc101468303" w:id="97"/>
      <w:r>
        <w:t>Risk</w:t>
      </w:r>
      <w:r w:rsidR="00B378C3">
        <w:t xml:space="preserve"> </w:t>
      </w:r>
      <w:r w:rsidR="00533AF4">
        <w:t>assessment</w:t>
      </w:r>
      <w:bookmarkEnd w:id="97"/>
    </w:p>
    <w:p w:rsidR="00B378C3" w:rsidP="00B378C3" w:rsidRDefault="00B378C3" w14:paraId="11B84B31" w14:textId="27822D22">
      <w:r>
        <w:t>Taken from the initial Project Planning Document</w:t>
      </w:r>
      <w:r w:rsidR="00533AF4">
        <w:t xml:space="preserve">, the risk assessment table is included in </w:t>
      </w:r>
      <w:r w:rsidR="00AE437A">
        <w:t>the table below</w:t>
      </w:r>
      <w:r w:rsidR="00BB791C">
        <w:t>.</w:t>
      </w:r>
    </w:p>
    <w:p w:rsidRPr="00B378C3" w:rsidR="0032762A" w:rsidP="0032762A" w:rsidRDefault="0032762A" w14:paraId="07C6E760" w14:textId="27822D22">
      <w:r>
        <w:t>The risks no longer applicable are highlighted in the table.</w:t>
      </w:r>
    </w:p>
    <w:p w:rsidR="0032762A" w:rsidP="00B378C3" w:rsidRDefault="0032762A" w14:paraId="74138E36" w14:textId="27822D22"/>
    <w:p w:rsidR="006A583D" w:rsidP="006A583D" w:rsidRDefault="006A583D" w14:paraId="7347F0C2" w14:textId="275BE2E4">
      <w:pPr>
        <w:pStyle w:val="Caption"/>
        <w:keepNext/>
      </w:pPr>
      <w:bookmarkStart w:name="_Toc101467299" w:id="98"/>
      <w:r>
        <w:t xml:space="preserve">Table </w:t>
      </w:r>
      <w:r w:rsidR="003F7A69">
        <w:fldChar w:fldCharType="begin"/>
      </w:r>
      <w:r w:rsidR="003F7A69">
        <w:instrText xml:space="preserve"> SEQ Table \* ARABIC </w:instrText>
      </w:r>
      <w:r w:rsidR="003F7A69">
        <w:fldChar w:fldCharType="separate"/>
      </w:r>
      <w:r w:rsidR="00A5174E">
        <w:rPr>
          <w:noProof/>
        </w:rPr>
        <w:t>3</w:t>
      </w:r>
      <w:r w:rsidR="003F7A69">
        <w:rPr>
          <w:noProof/>
        </w:rPr>
        <w:fldChar w:fldCharType="end"/>
      </w:r>
      <w:r>
        <w:t>: Init</w:t>
      </w:r>
      <w:r w:rsidR="00D340C4">
        <w:t>i</w:t>
      </w:r>
      <w:r>
        <w:t>al Risk Asses</w:t>
      </w:r>
      <w:r w:rsidR="00D340C4">
        <w:t>s</w:t>
      </w:r>
      <w:r>
        <w:t>ment</w:t>
      </w:r>
      <w:bookmarkEnd w:id="98"/>
    </w:p>
    <w:tbl>
      <w:tblPr>
        <w:tblStyle w:val="TableGrid"/>
        <w:tblW w:w="0" w:type="auto"/>
        <w:tblLook w:val="04A0" w:firstRow="1" w:lastRow="0" w:firstColumn="1" w:lastColumn="0" w:noHBand="0" w:noVBand="1"/>
      </w:tblPr>
      <w:tblGrid>
        <w:gridCol w:w="471"/>
        <w:gridCol w:w="2449"/>
        <w:gridCol w:w="1275"/>
        <w:gridCol w:w="1047"/>
        <w:gridCol w:w="2946"/>
      </w:tblGrid>
      <w:tr w:rsidRPr="00B95E42" w:rsidR="00BB791C" w:rsidTr="006A583D" w14:paraId="370203AE" w14:textId="77777777">
        <w:tc>
          <w:tcPr>
            <w:tcW w:w="471" w:type="dxa"/>
          </w:tcPr>
          <w:p w:rsidRPr="00B95E42" w:rsidR="00BB791C" w:rsidP="001C7A6C" w:rsidRDefault="00BB791C" w14:paraId="392A5A25" w14:textId="77777777">
            <w:pPr>
              <w:jc w:val="left"/>
            </w:pPr>
            <w:r w:rsidRPr="00B95E42">
              <w:t>#</w:t>
            </w:r>
          </w:p>
        </w:tc>
        <w:tc>
          <w:tcPr>
            <w:tcW w:w="2449" w:type="dxa"/>
          </w:tcPr>
          <w:p w:rsidRPr="00B95E42" w:rsidR="00BB791C" w:rsidP="001C7A6C" w:rsidRDefault="00BB791C" w14:paraId="28D11C9A" w14:textId="77777777">
            <w:pPr>
              <w:jc w:val="left"/>
            </w:pPr>
            <w:r w:rsidRPr="00B95E42">
              <w:t>Risk</w:t>
            </w:r>
          </w:p>
        </w:tc>
        <w:tc>
          <w:tcPr>
            <w:tcW w:w="1275" w:type="dxa"/>
          </w:tcPr>
          <w:p w:rsidRPr="00B95E42" w:rsidR="00BB791C" w:rsidP="001C7A6C" w:rsidRDefault="00BB791C" w14:paraId="79430DA5" w14:textId="77777777">
            <w:pPr>
              <w:jc w:val="left"/>
            </w:pPr>
            <w:r w:rsidRPr="00B95E42">
              <w:t>Probability</w:t>
            </w:r>
          </w:p>
        </w:tc>
        <w:tc>
          <w:tcPr>
            <w:tcW w:w="1047" w:type="dxa"/>
          </w:tcPr>
          <w:p w:rsidRPr="00B95E42" w:rsidR="00BB791C" w:rsidP="001C7A6C" w:rsidRDefault="00BB791C" w14:paraId="1C6F5AA5" w14:textId="77777777">
            <w:pPr>
              <w:jc w:val="left"/>
            </w:pPr>
            <w:r w:rsidRPr="00B95E42">
              <w:t>Severity</w:t>
            </w:r>
          </w:p>
        </w:tc>
        <w:tc>
          <w:tcPr>
            <w:tcW w:w="2946" w:type="dxa"/>
          </w:tcPr>
          <w:p w:rsidRPr="00B95E42" w:rsidR="00BB791C" w:rsidP="001C7A6C" w:rsidRDefault="00BB791C" w14:paraId="76F52E66" w14:textId="77777777">
            <w:pPr>
              <w:jc w:val="left"/>
            </w:pPr>
            <w:r w:rsidRPr="00B95E42">
              <w:t>Action</w:t>
            </w:r>
          </w:p>
        </w:tc>
      </w:tr>
      <w:tr w:rsidRPr="00B95E42" w:rsidR="00BB791C" w:rsidTr="006A583D" w14:paraId="70A5D697" w14:textId="77777777">
        <w:tc>
          <w:tcPr>
            <w:tcW w:w="471" w:type="dxa"/>
          </w:tcPr>
          <w:p w:rsidRPr="00B95E42" w:rsidR="00BB791C" w:rsidP="001C7A6C" w:rsidRDefault="00BB791C" w14:paraId="6353F12B" w14:textId="77777777">
            <w:pPr>
              <w:jc w:val="left"/>
            </w:pPr>
            <w:r w:rsidRPr="00B95E42">
              <w:t>1</w:t>
            </w:r>
          </w:p>
        </w:tc>
        <w:tc>
          <w:tcPr>
            <w:tcW w:w="2449" w:type="dxa"/>
          </w:tcPr>
          <w:p w:rsidRPr="00B95E42" w:rsidR="00BB791C" w:rsidP="001C7A6C" w:rsidRDefault="00BB791C" w14:paraId="2657D8FD" w14:textId="77777777">
            <w:pPr>
              <w:jc w:val="left"/>
            </w:pPr>
            <w:r w:rsidRPr="00B95E42">
              <w:t>Chip shortage makes it impossible to obtain required computing boards and other hardware modules</w:t>
            </w:r>
          </w:p>
        </w:tc>
        <w:tc>
          <w:tcPr>
            <w:tcW w:w="1275" w:type="dxa"/>
          </w:tcPr>
          <w:p w:rsidRPr="00B95E42" w:rsidR="00BB791C" w:rsidP="001C7A6C" w:rsidRDefault="00BB791C" w14:paraId="132C17A3" w14:textId="77777777">
            <w:pPr>
              <w:jc w:val="left"/>
            </w:pPr>
            <w:r w:rsidRPr="00B95E42">
              <w:t>Medium</w:t>
            </w:r>
          </w:p>
        </w:tc>
        <w:tc>
          <w:tcPr>
            <w:tcW w:w="1047" w:type="dxa"/>
          </w:tcPr>
          <w:p w:rsidRPr="00B95E42" w:rsidR="00BB791C" w:rsidP="001C7A6C" w:rsidRDefault="00BB791C" w14:paraId="1D9384C2" w14:textId="77777777">
            <w:pPr>
              <w:jc w:val="left"/>
            </w:pPr>
            <w:r w:rsidRPr="00B95E42">
              <w:t>High</w:t>
            </w:r>
          </w:p>
        </w:tc>
        <w:tc>
          <w:tcPr>
            <w:tcW w:w="2946" w:type="dxa"/>
          </w:tcPr>
          <w:p w:rsidRPr="00B95E42" w:rsidR="00BB791C" w:rsidP="001C7A6C" w:rsidRDefault="00BB791C" w14:paraId="3F58D753" w14:textId="77777777">
            <w:pPr>
              <w:jc w:val="left"/>
            </w:pPr>
            <w:r w:rsidRPr="00B95E42">
              <w:t>Obtain all computer hardware at beginning of the project, from UK sources.</w:t>
            </w:r>
          </w:p>
          <w:p w:rsidR="000F527E" w:rsidP="001C7A6C" w:rsidRDefault="00BB791C" w14:paraId="0518CD3B" w14:textId="4E6E938C">
            <w:pPr>
              <w:jc w:val="left"/>
            </w:pPr>
            <w:r w:rsidRPr="00B95E42">
              <w:t>Limit the project scope to a single technology type (for example, do not try to implement both FPGA and GPU computing boards)</w:t>
            </w:r>
          </w:p>
          <w:p w:rsidR="00D314D6" w:rsidP="001C7A6C" w:rsidRDefault="00D314D6" w14:paraId="614A87CD" w14:textId="77777777">
            <w:pPr>
              <w:jc w:val="left"/>
            </w:pPr>
          </w:p>
          <w:p w:rsidR="000F527E" w:rsidP="001C7A6C" w:rsidRDefault="000F527E" w14:paraId="68C3B9A0" w14:textId="77777777">
            <w:pPr>
              <w:jc w:val="left"/>
            </w:pPr>
          </w:p>
          <w:p w:rsidRPr="00B95E42" w:rsidR="000F527E" w:rsidP="001C7A6C" w:rsidRDefault="000F527E" w14:paraId="4E49649E" w14:textId="23860D94">
            <w:pPr>
              <w:jc w:val="left"/>
            </w:pPr>
          </w:p>
        </w:tc>
      </w:tr>
      <w:tr w:rsidRPr="00B95E42" w:rsidR="00BB791C" w:rsidTr="006A583D" w14:paraId="56B07E06" w14:textId="77777777">
        <w:tc>
          <w:tcPr>
            <w:tcW w:w="471" w:type="dxa"/>
          </w:tcPr>
          <w:p w:rsidRPr="00B95E42" w:rsidR="00BB791C" w:rsidP="001C7A6C" w:rsidRDefault="00BB791C" w14:paraId="25264CDA" w14:textId="77777777">
            <w:pPr>
              <w:jc w:val="left"/>
            </w:pPr>
            <w:r w:rsidRPr="00B95E42">
              <w:lastRenderedPageBreak/>
              <w:t>2</w:t>
            </w:r>
          </w:p>
        </w:tc>
        <w:tc>
          <w:tcPr>
            <w:tcW w:w="2449" w:type="dxa"/>
          </w:tcPr>
          <w:p w:rsidRPr="00B95E42" w:rsidR="00BB791C" w:rsidP="001C7A6C" w:rsidRDefault="00BB791C" w14:paraId="495F138C" w14:textId="77777777">
            <w:pPr>
              <w:jc w:val="left"/>
            </w:pPr>
            <w:r w:rsidRPr="00B95E42">
              <w:t>Computer hardware develops a fault due to ESD discharge</w:t>
            </w:r>
          </w:p>
        </w:tc>
        <w:tc>
          <w:tcPr>
            <w:tcW w:w="1275" w:type="dxa"/>
          </w:tcPr>
          <w:p w:rsidRPr="00B95E42" w:rsidR="00BB791C" w:rsidP="001C7A6C" w:rsidRDefault="00BB791C" w14:paraId="5F7DBF38" w14:textId="77777777">
            <w:pPr>
              <w:jc w:val="left"/>
            </w:pPr>
            <w:r w:rsidRPr="00B95E42">
              <w:t>Medium</w:t>
            </w:r>
          </w:p>
        </w:tc>
        <w:tc>
          <w:tcPr>
            <w:tcW w:w="1047" w:type="dxa"/>
          </w:tcPr>
          <w:p w:rsidRPr="00B95E42" w:rsidR="00BB791C" w:rsidP="001C7A6C" w:rsidRDefault="00BB791C" w14:paraId="761DAD9E" w14:textId="77777777">
            <w:pPr>
              <w:jc w:val="left"/>
            </w:pPr>
            <w:r w:rsidRPr="00B95E42">
              <w:t>High</w:t>
            </w:r>
          </w:p>
        </w:tc>
        <w:tc>
          <w:tcPr>
            <w:tcW w:w="2946" w:type="dxa"/>
          </w:tcPr>
          <w:p w:rsidRPr="00B95E42" w:rsidR="00BB791C" w:rsidP="001C7A6C" w:rsidRDefault="00BB791C" w14:paraId="21D177A1" w14:textId="396DBC1D">
            <w:pPr>
              <w:jc w:val="left"/>
            </w:pPr>
            <w:r w:rsidRPr="00B95E42">
              <w:t xml:space="preserve">Follow the guidelines for working safely with ESD sensitive devices. </w:t>
            </w:r>
          </w:p>
          <w:p w:rsidRPr="00B95E42" w:rsidR="00BB791C" w:rsidP="001C7A6C" w:rsidRDefault="00BB791C" w14:paraId="7BE71B40" w14:textId="77777777">
            <w:pPr>
              <w:jc w:val="left"/>
            </w:pPr>
            <w:r w:rsidRPr="00B95E42">
              <w:t xml:space="preserve">Use </w:t>
            </w:r>
            <w:r>
              <w:t xml:space="preserve">the </w:t>
            </w:r>
            <w:r w:rsidRPr="00B95E42">
              <w:t>ESD mat while working with the computer board.</w:t>
            </w:r>
          </w:p>
          <w:p w:rsidRPr="00B95E42" w:rsidR="00BB791C" w:rsidP="001C7A6C" w:rsidRDefault="00BB791C" w14:paraId="6C0D5631" w14:textId="77777777">
            <w:pPr>
              <w:jc w:val="left"/>
            </w:pPr>
            <w:r w:rsidRPr="00B95E42">
              <w:t xml:space="preserve">While equipment is not in use, store it in </w:t>
            </w:r>
            <w:r>
              <w:t xml:space="preserve">the </w:t>
            </w:r>
            <w:r w:rsidRPr="00B95E42">
              <w:t>ESD bags that the boards came in.</w:t>
            </w:r>
          </w:p>
        </w:tc>
      </w:tr>
      <w:tr w:rsidRPr="00B95E42" w:rsidR="00BB791C" w:rsidTr="006A583D" w14:paraId="45ED8FD3" w14:textId="77777777">
        <w:tc>
          <w:tcPr>
            <w:tcW w:w="471" w:type="dxa"/>
          </w:tcPr>
          <w:p w:rsidRPr="00B95E42" w:rsidR="00BB791C" w:rsidP="001C7A6C" w:rsidRDefault="00BB791C" w14:paraId="4BDF9F7E" w14:textId="77777777">
            <w:pPr>
              <w:jc w:val="left"/>
            </w:pPr>
            <w:r w:rsidRPr="00B95E42">
              <w:t>3</w:t>
            </w:r>
          </w:p>
        </w:tc>
        <w:tc>
          <w:tcPr>
            <w:tcW w:w="2449" w:type="dxa"/>
          </w:tcPr>
          <w:p w:rsidRPr="00B95E42" w:rsidR="00BB791C" w:rsidP="001C7A6C" w:rsidRDefault="00BB791C" w14:paraId="5CF69384" w14:textId="77777777">
            <w:pPr>
              <w:jc w:val="left"/>
            </w:pPr>
            <w:r w:rsidRPr="00B95E42">
              <w:t>Computer hardware develops physical failure</w:t>
            </w:r>
          </w:p>
        </w:tc>
        <w:tc>
          <w:tcPr>
            <w:tcW w:w="1275" w:type="dxa"/>
          </w:tcPr>
          <w:p w:rsidRPr="00B95E42" w:rsidR="00BB791C" w:rsidP="001C7A6C" w:rsidRDefault="00BB791C" w14:paraId="7A861A9F" w14:textId="77777777">
            <w:pPr>
              <w:jc w:val="left"/>
            </w:pPr>
            <w:r w:rsidRPr="00B95E42">
              <w:t>Low</w:t>
            </w:r>
          </w:p>
        </w:tc>
        <w:tc>
          <w:tcPr>
            <w:tcW w:w="1047" w:type="dxa"/>
          </w:tcPr>
          <w:p w:rsidRPr="00B95E42" w:rsidR="00BB791C" w:rsidP="001C7A6C" w:rsidRDefault="00BB791C" w14:paraId="05B846A4" w14:textId="77777777">
            <w:pPr>
              <w:jc w:val="left"/>
            </w:pPr>
            <w:r w:rsidRPr="00B95E42">
              <w:t>High</w:t>
            </w:r>
          </w:p>
        </w:tc>
        <w:tc>
          <w:tcPr>
            <w:tcW w:w="2946" w:type="dxa"/>
          </w:tcPr>
          <w:p w:rsidRPr="00B95E42" w:rsidR="00BB791C" w:rsidP="001C7A6C" w:rsidRDefault="00BB791C" w14:paraId="097AC53E" w14:textId="77777777">
            <w:pPr>
              <w:jc w:val="left"/>
            </w:pPr>
            <w:r w:rsidRPr="00B95E42">
              <w:t>Keep the equipment in the original boxes and foam packaging both for transporting and when not in use.</w:t>
            </w:r>
          </w:p>
        </w:tc>
      </w:tr>
      <w:tr w:rsidRPr="00B95E42" w:rsidR="00BB791C" w:rsidTr="006A583D" w14:paraId="191A4106" w14:textId="77777777">
        <w:tc>
          <w:tcPr>
            <w:tcW w:w="471" w:type="dxa"/>
            <w:shd w:val="clear" w:color="auto" w:fill="D99594" w:themeFill="accent2" w:themeFillTint="99"/>
          </w:tcPr>
          <w:p w:rsidRPr="00B95E42" w:rsidR="00BB791C" w:rsidP="001C7A6C" w:rsidRDefault="00BB791C" w14:paraId="45B36340" w14:textId="77777777">
            <w:pPr>
              <w:jc w:val="left"/>
            </w:pPr>
            <w:r w:rsidRPr="00B95E42">
              <w:t>4</w:t>
            </w:r>
          </w:p>
        </w:tc>
        <w:tc>
          <w:tcPr>
            <w:tcW w:w="2449" w:type="dxa"/>
            <w:shd w:val="clear" w:color="auto" w:fill="D99594" w:themeFill="accent2" w:themeFillTint="99"/>
          </w:tcPr>
          <w:p w:rsidR="00BB791C" w:rsidP="001C7A6C" w:rsidRDefault="00BB791C" w14:paraId="3A014C74" w14:textId="77777777">
            <w:pPr>
              <w:jc w:val="left"/>
            </w:pPr>
            <w:r w:rsidRPr="00B95E42">
              <w:t>Unable to manufacture project enclosure using 3D printing due to printer malfunction</w:t>
            </w:r>
          </w:p>
          <w:p w:rsidR="000F527E" w:rsidP="001C7A6C" w:rsidRDefault="000F527E" w14:paraId="2386E716" w14:textId="77777777">
            <w:pPr>
              <w:jc w:val="left"/>
            </w:pPr>
          </w:p>
          <w:p w:rsidRPr="00B95E42" w:rsidR="000F527E" w:rsidP="001C7A6C" w:rsidRDefault="000F527E" w14:paraId="0DF360AD" w14:textId="5EDEC70B">
            <w:pPr>
              <w:jc w:val="left"/>
            </w:pPr>
          </w:p>
        </w:tc>
        <w:tc>
          <w:tcPr>
            <w:tcW w:w="1275" w:type="dxa"/>
            <w:shd w:val="clear" w:color="auto" w:fill="D99594" w:themeFill="accent2" w:themeFillTint="99"/>
          </w:tcPr>
          <w:p w:rsidRPr="00B95E42" w:rsidR="00BB791C" w:rsidP="001C7A6C" w:rsidRDefault="00BB791C" w14:paraId="4CD078D5" w14:textId="77777777">
            <w:pPr>
              <w:jc w:val="left"/>
            </w:pPr>
            <w:r w:rsidRPr="00B95E42">
              <w:t>Medium</w:t>
            </w:r>
          </w:p>
        </w:tc>
        <w:tc>
          <w:tcPr>
            <w:tcW w:w="1047" w:type="dxa"/>
            <w:shd w:val="clear" w:color="auto" w:fill="D99594" w:themeFill="accent2" w:themeFillTint="99"/>
          </w:tcPr>
          <w:p w:rsidRPr="00B95E42" w:rsidR="00BB791C" w:rsidP="001C7A6C" w:rsidRDefault="00BB791C" w14:paraId="74B84EC1" w14:textId="77777777">
            <w:pPr>
              <w:jc w:val="left"/>
            </w:pPr>
            <w:r w:rsidRPr="00B95E42">
              <w:t>Medium</w:t>
            </w:r>
          </w:p>
        </w:tc>
        <w:tc>
          <w:tcPr>
            <w:tcW w:w="2946" w:type="dxa"/>
            <w:shd w:val="clear" w:color="auto" w:fill="D99594" w:themeFill="accent2" w:themeFillTint="99"/>
          </w:tcPr>
          <w:p w:rsidRPr="00B95E42" w:rsidR="00BB791C" w:rsidP="001C7A6C" w:rsidRDefault="00BB791C" w14:paraId="5DB237F9" w14:textId="77777777">
            <w:pPr>
              <w:jc w:val="left"/>
            </w:pPr>
            <w:r w:rsidRPr="00B95E42">
              <w:t>Adequate project enclosure can be purchased online.</w:t>
            </w:r>
          </w:p>
        </w:tc>
      </w:tr>
      <w:tr w:rsidRPr="00B95E42" w:rsidR="00BB791C" w:rsidTr="006A583D" w14:paraId="55B25B06" w14:textId="77777777">
        <w:tc>
          <w:tcPr>
            <w:tcW w:w="471" w:type="dxa"/>
            <w:shd w:val="clear" w:color="auto" w:fill="D99594" w:themeFill="accent2" w:themeFillTint="99"/>
          </w:tcPr>
          <w:p w:rsidRPr="00B95E42" w:rsidR="00BB791C" w:rsidP="001C7A6C" w:rsidRDefault="00BB791C" w14:paraId="1F3D366F" w14:textId="77777777">
            <w:pPr>
              <w:jc w:val="left"/>
            </w:pPr>
            <w:r w:rsidRPr="00B95E42">
              <w:lastRenderedPageBreak/>
              <w:t>5</w:t>
            </w:r>
          </w:p>
        </w:tc>
        <w:tc>
          <w:tcPr>
            <w:tcW w:w="2449" w:type="dxa"/>
            <w:shd w:val="clear" w:color="auto" w:fill="D99594" w:themeFill="accent2" w:themeFillTint="99"/>
          </w:tcPr>
          <w:p w:rsidRPr="00B95E42" w:rsidR="00BB791C" w:rsidP="001C7A6C" w:rsidRDefault="00BB791C" w14:paraId="0A5DFD18" w14:textId="77777777">
            <w:pPr>
              <w:jc w:val="left"/>
            </w:pPr>
            <w:r w:rsidRPr="00B95E42">
              <w:t xml:space="preserve">Unable to manufacture project enclosure using 3D printing due to limited CAD </w:t>
            </w:r>
            <w:r>
              <w:t>knowledge</w:t>
            </w:r>
          </w:p>
        </w:tc>
        <w:tc>
          <w:tcPr>
            <w:tcW w:w="1275" w:type="dxa"/>
            <w:shd w:val="clear" w:color="auto" w:fill="D99594" w:themeFill="accent2" w:themeFillTint="99"/>
          </w:tcPr>
          <w:p w:rsidRPr="00B95E42" w:rsidR="00BB791C" w:rsidP="001C7A6C" w:rsidRDefault="00BB791C" w14:paraId="52C3411B" w14:textId="77777777">
            <w:pPr>
              <w:jc w:val="left"/>
            </w:pPr>
            <w:r w:rsidRPr="00B95E42">
              <w:t>Medium</w:t>
            </w:r>
          </w:p>
        </w:tc>
        <w:tc>
          <w:tcPr>
            <w:tcW w:w="1047" w:type="dxa"/>
            <w:shd w:val="clear" w:color="auto" w:fill="D99594" w:themeFill="accent2" w:themeFillTint="99"/>
          </w:tcPr>
          <w:p w:rsidRPr="00B95E42" w:rsidR="00BB791C" w:rsidP="001C7A6C" w:rsidRDefault="00BB791C" w14:paraId="27A59C46" w14:textId="77777777">
            <w:pPr>
              <w:jc w:val="left"/>
            </w:pPr>
            <w:r w:rsidRPr="00B95E42">
              <w:t>Medium</w:t>
            </w:r>
          </w:p>
        </w:tc>
        <w:tc>
          <w:tcPr>
            <w:tcW w:w="2946" w:type="dxa"/>
            <w:shd w:val="clear" w:color="auto" w:fill="D99594" w:themeFill="accent2" w:themeFillTint="99"/>
          </w:tcPr>
          <w:p w:rsidR="00BB791C" w:rsidP="001C7A6C" w:rsidRDefault="00BB791C" w14:paraId="1768FFC0" w14:textId="77777777">
            <w:pPr>
              <w:jc w:val="left"/>
            </w:pPr>
            <w:r w:rsidRPr="00B95E42">
              <w:t>Adequate project enclosure can be purchased online.</w:t>
            </w:r>
          </w:p>
          <w:p w:rsidR="00BB791C" w:rsidP="001C7A6C" w:rsidRDefault="00BB791C" w14:paraId="152EFDAF" w14:textId="77777777">
            <w:pPr>
              <w:jc w:val="left"/>
            </w:pPr>
          </w:p>
          <w:p w:rsidRPr="00B95E42" w:rsidR="00BB791C" w:rsidP="001C7A6C" w:rsidRDefault="00BB791C" w14:paraId="46C6DA52" w14:textId="77777777">
            <w:pPr>
              <w:jc w:val="left"/>
            </w:pPr>
          </w:p>
        </w:tc>
      </w:tr>
      <w:tr w:rsidRPr="00B95E42" w:rsidR="00BB791C" w:rsidTr="006A583D" w14:paraId="564B4017" w14:textId="77777777">
        <w:tc>
          <w:tcPr>
            <w:tcW w:w="471" w:type="dxa"/>
            <w:shd w:val="clear" w:color="auto" w:fill="D99594" w:themeFill="accent2" w:themeFillTint="99"/>
          </w:tcPr>
          <w:p w:rsidRPr="00B95E42" w:rsidR="00BB791C" w:rsidP="001C7A6C" w:rsidRDefault="00BB791C" w14:paraId="365AC9D9" w14:textId="77777777">
            <w:pPr>
              <w:jc w:val="left"/>
            </w:pPr>
            <w:r w:rsidRPr="00B95E42">
              <w:t>6</w:t>
            </w:r>
          </w:p>
        </w:tc>
        <w:tc>
          <w:tcPr>
            <w:tcW w:w="2449" w:type="dxa"/>
            <w:shd w:val="clear" w:color="auto" w:fill="D99594" w:themeFill="accent2" w:themeFillTint="99"/>
          </w:tcPr>
          <w:p w:rsidRPr="00B95E42" w:rsidR="00BB791C" w:rsidP="001C7A6C" w:rsidRDefault="00BB791C" w14:paraId="53FE6D69" w14:textId="77777777">
            <w:pPr>
              <w:jc w:val="left"/>
            </w:pPr>
            <w:r w:rsidRPr="00B95E42">
              <w:t xml:space="preserve">Equipment gets destroyed due to catastrophic battery failure </w:t>
            </w:r>
          </w:p>
        </w:tc>
        <w:tc>
          <w:tcPr>
            <w:tcW w:w="1275" w:type="dxa"/>
            <w:shd w:val="clear" w:color="auto" w:fill="D99594" w:themeFill="accent2" w:themeFillTint="99"/>
          </w:tcPr>
          <w:p w:rsidRPr="00B95E42" w:rsidR="00BB791C" w:rsidP="001C7A6C" w:rsidRDefault="00BB791C" w14:paraId="62B83E58" w14:textId="77777777">
            <w:pPr>
              <w:jc w:val="left"/>
            </w:pPr>
            <w:r w:rsidRPr="00B95E42">
              <w:t>Low</w:t>
            </w:r>
          </w:p>
        </w:tc>
        <w:tc>
          <w:tcPr>
            <w:tcW w:w="1047" w:type="dxa"/>
            <w:shd w:val="clear" w:color="auto" w:fill="D99594" w:themeFill="accent2" w:themeFillTint="99"/>
          </w:tcPr>
          <w:p w:rsidRPr="00B95E42" w:rsidR="00BB791C" w:rsidP="001C7A6C" w:rsidRDefault="00BB791C" w14:paraId="513C90B5" w14:textId="77777777">
            <w:pPr>
              <w:jc w:val="left"/>
            </w:pPr>
            <w:r w:rsidRPr="00B95E42">
              <w:t>High</w:t>
            </w:r>
          </w:p>
        </w:tc>
        <w:tc>
          <w:tcPr>
            <w:tcW w:w="2946" w:type="dxa"/>
            <w:shd w:val="clear" w:color="auto" w:fill="D99594" w:themeFill="accent2" w:themeFillTint="99"/>
          </w:tcPr>
          <w:p w:rsidRPr="00B95E42" w:rsidR="00BB791C" w:rsidP="001C7A6C" w:rsidRDefault="00BB791C" w14:paraId="1B884852" w14:textId="77777777">
            <w:pPr>
              <w:jc w:val="left"/>
            </w:pPr>
            <w:r w:rsidRPr="00B95E42">
              <w:t>Get the battery from a reputable supplier in the UK. Make sure that the system has adequate battery protection features. Protect the batteries against short-circuit, under-discharge, over-voltage and over-temperature.</w:t>
            </w:r>
          </w:p>
        </w:tc>
      </w:tr>
      <w:tr w:rsidRPr="00B95E42" w:rsidR="00BB791C" w:rsidTr="006A583D" w14:paraId="52C9A32E" w14:textId="77777777">
        <w:trPr>
          <w:trHeight w:val="4316"/>
        </w:trPr>
        <w:tc>
          <w:tcPr>
            <w:tcW w:w="471" w:type="dxa"/>
          </w:tcPr>
          <w:p w:rsidRPr="00B95E42" w:rsidR="00BB791C" w:rsidP="001C7A6C" w:rsidRDefault="00BB791C" w14:paraId="1FE68514" w14:textId="77777777">
            <w:pPr>
              <w:jc w:val="left"/>
            </w:pPr>
            <w:r w:rsidRPr="00B95E42">
              <w:t>7</w:t>
            </w:r>
          </w:p>
        </w:tc>
        <w:tc>
          <w:tcPr>
            <w:tcW w:w="2449" w:type="dxa"/>
          </w:tcPr>
          <w:p w:rsidRPr="00B95E42" w:rsidR="00BB791C" w:rsidP="001C7A6C" w:rsidRDefault="00BB791C" w14:paraId="698C181F" w14:textId="77777777">
            <w:pPr>
              <w:jc w:val="left"/>
            </w:pPr>
            <w:r w:rsidRPr="00B95E42">
              <w:t>Unable to obtain image dataset for training demo object detection neural networks</w:t>
            </w:r>
          </w:p>
        </w:tc>
        <w:tc>
          <w:tcPr>
            <w:tcW w:w="1275" w:type="dxa"/>
          </w:tcPr>
          <w:p w:rsidRPr="00B95E42" w:rsidR="00BB791C" w:rsidP="001C7A6C" w:rsidRDefault="00BB791C" w14:paraId="3E863E85" w14:textId="77777777">
            <w:pPr>
              <w:jc w:val="left"/>
            </w:pPr>
            <w:r w:rsidRPr="00B95E42">
              <w:t>Low</w:t>
            </w:r>
          </w:p>
        </w:tc>
        <w:tc>
          <w:tcPr>
            <w:tcW w:w="1047" w:type="dxa"/>
          </w:tcPr>
          <w:p w:rsidRPr="00B95E42" w:rsidR="00BB791C" w:rsidP="001C7A6C" w:rsidRDefault="00BB791C" w14:paraId="3F194550" w14:textId="77777777">
            <w:pPr>
              <w:jc w:val="left"/>
            </w:pPr>
            <w:r w:rsidRPr="00B95E42">
              <w:t>Low</w:t>
            </w:r>
          </w:p>
        </w:tc>
        <w:tc>
          <w:tcPr>
            <w:tcW w:w="2946" w:type="dxa"/>
          </w:tcPr>
          <w:p w:rsidRPr="00B95E42" w:rsidR="00BB791C" w:rsidP="001C7A6C" w:rsidRDefault="00BB791C" w14:paraId="4784F577" w14:textId="77777777">
            <w:pPr>
              <w:jc w:val="left"/>
            </w:pPr>
            <w:r w:rsidRPr="00B95E42">
              <w:t>As object-detection neural networks do not require a large dataset for successful training, a small dataset can be obtained manually using photo cameras and annotated using an open-source annotation tool.</w:t>
            </w:r>
          </w:p>
        </w:tc>
      </w:tr>
      <w:tr w:rsidRPr="00B95E42" w:rsidR="00BB791C" w:rsidTr="006A583D" w14:paraId="3FFCBF70" w14:textId="77777777">
        <w:tc>
          <w:tcPr>
            <w:tcW w:w="471" w:type="dxa"/>
          </w:tcPr>
          <w:p w:rsidRPr="00B95E42" w:rsidR="00BB791C" w:rsidP="001C7A6C" w:rsidRDefault="00BB791C" w14:paraId="1C860A75" w14:textId="77777777">
            <w:pPr>
              <w:jc w:val="left"/>
            </w:pPr>
            <w:r w:rsidRPr="00B95E42">
              <w:lastRenderedPageBreak/>
              <w:t>8</w:t>
            </w:r>
          </w:p>
        </w:tc>
        <w:tc>
          <w:tcPr>
            <w:tcW w:w="2449" w:type="dxa"/>
          </w:tcPr>
          <w:p w:rsidRPr="00B95E42" w:rsidR="00BB791C" w:rsidP="001C7A6C" w:rsidRDefault="00BB791C" w14:paraId="5D4BEFD0" w14:textId="77777777">
            <w:pPr>
              <w:jc w:val="left"/>
            </w:pPr>
            <w:r w:rsidRPr="00B95E42">
              <w:t>Unable to train a neural network to produce the working project demos</w:t>
            </w:r>
          </w:p>
        </w:tc>
        <w:tc>
          <w:tcPr>
            <w:tcW w:w="1275" w:type="dxa"/>
          </w:tcPr>
          <w:p w:rsidRPr="00B95E42" w:rsidR="00BB791C" w:rsidP="001C7A6C" w:rsidRDefault="00BB791C" w14:paraId="453BD913" w14:textId="77777777">
            <w:pPr>
              <w:jc w:val="left"/>
            </w:pPr>
            <w:r w:rsidRPr="00B95E42">
              <w:t>Low</w:t>
            </w:r>
          </w:p>
        </w:tc>
        <w:tc>
          <w:tcPr>
            <w:tcW w:w="1047" w:type="dxa"/>
          </w:tcPr>
          <w:p w:rsidRPr="00B95E42" w:rsidR="00BB791C" w:rsidP="001C7A6C" w:rsidRDefault="00BB791C" w14:paraId="240397EE" w14:textId="77777777">
            <w:pPr>
              <w:jc w:val="left"/>
            </w:pPr>
            <w:r w:rsidRPr="00B95E42">
              <w:t>Low</w:t>
            </w:r>
          </w:p>
        </w:tc>
        <w:tc>
          <w:tcPr>
            <w:tcW w:w="2946" w:type="dxa"/>
          </w:tcPr>
          <w:p w:rsidRPr="00B95E42" w:rsidR="00BB791C" w:rsidP="001C7A6C" w:rsidRDefault="00BB791C" w14:paraId="38E839C3" w14:textId="77777777">
            <w:pPr>
              <w:jc w:val="left"/>
            </w:pPr>
            <w:r w:rsidRPr="00B95E42">
              <w:t>The pre-trained neural networks can be found online.</w:t>
            </w:r>
          </w:p>
        </w:tc>
      </w:tr>
      <w:tr w:rsidRPr="00B95E42" w:rsidR="00BB791C" w:rsidTr="006A583D" w14:paraId="503B573F" w14:textId="77777777">
        <w:tc>
          <w:tcPr>
            <w:tcW w:w="471" w:type="dxa"/>
          </w:tcPr>
          <w:p w:rsidRPr="00B95E42" w:rsidR="00BB791C" w:rsidP="001C7A6C" w:rsidRDefault="00BB791C" w14:paraId="5E48FE1B" w14:textId="77777777">
            <w:pPr>
              <w:jc w:val="left"/>
            </w:pPr>
            <w:r w:rsidRPr="00B95E42">
              <w:t>9</w:t>
            </w:r>
          </w:p>
        </w:tc>
        <w:tc>
          <w:tcPr>
            <w:tcW w:w="2449" w:type="dxa"/>
          </w:tcPr>
          <w:p w:rsidRPr="00B95E42" w:rsidR="00BB791C" w:rsidP="001C7A6C" w:rsidRDefault="00BB791C" w14:paraId="31494A85" w14:textId="77777777">
            <w:pPr>
              <w:jc w:val="left"/>
            </w:pPr>
            <w:r w:rsidRPr="00B95E42">
              <w:t>Codebase loss due to personal computer damage or failure</w:t>
            </w:r>
          </w:p>
        </w:tc>
        <w:tc>
          <w:tcPr>
            <w:tcW w:w="1275" w:type="dxa"/>
          </w:tcPr>
          <w:p w:rsidRPr="00B95E42" w:rsidR="00BB791C" w:rsidP="001C7A6C" w:rsidRDefault="00BB791C" w14:paraId="63BC9BB1" w14:textId="77777777">
            <w:pPr>
              <w:jc w:val="left"/>
            </w:pPr>
            <w:r w:rsidRPr="00B95E42">
              <w:t>Low</w:t>
            </w:r>
          </w:p>
        </w:tc>
        <w:tc>
          <w:tcPr>
            <w:tcW w:w="1047" w:type="dxa"/>
          </w:tcPr>
          <w:p w:rsidRPr="00B95E42" w:rsidR="00BB791C" w:rsidP="001C7A6C" w:rsidRDefault="00BB791C" w14:paraId="55ADCB29" w14:textId="77777777">
            <w:pPr>
              <w:jc w:val="left"/>
            </w:pPr>
            <w:r w:rsidRPr="00B95E42">
              <w:t>Low</w:t>
            </w:r>
          </w:p>
        </w:tc>
        <w:tc>
          <w:tcPr>
            <w:tcW w:w="2946" w:type="dxa"/>
          </w:tcPr>
          <w:p w:rsidRPr="00B95E42" w:rsidR="00BB791C" w:rsidP="001C7A6C" w:rsidRDefault="00BB791C" w14:paraId="0757D963" w14:textId="77777777">
            <w:pPr>
              <w:jc w:val="left"/>
            </w:pPr>
            <w:r w:rsidRPr="00B95E42">
              <w:t>Use platforms like GitHub or GitLab to store and work on code.</w:t>
            </w:r>
          </w:p>
        </w:tc>
      </w:tr>
      <w:tr w:rsidRPr="00B95E42" w:rsidR="00BB791C" w:rsidTr="006A583D" w14:paraId="33480274" w14:textId="77777777">
        <w:tc>
          <w:tcPr>
            <w:tcW w:w="471" w:type="dxa"/>
          </w:tcPr>
          <w:p w:rsidRPr="00B95E42" w:rsidR="00BB791C" w:rsidP="001C7A6C" w:rsidRDefault="00BB791C" w14:paraId="0F8EF324" w14:textId="77777777">
            <w:pPr>
              <w:jc w:val="left"/>
            </w:pPr>
            <w:r w:rsidRPr="00B95E42">
              <w:t>10</w:t>
            </w:r>
          </w:p>
        </w:tc>
        <w:tc>
          <w:tcPr>
            <w:tcW w:w="2449" w:type="dxa"/>
          </w:tcPr>
          <w:p w:rsidRPr="00B95E42" w:rsidR="00BB791C" w:rsidP="001C7A6C" w:rsidRDefault="00BB791C" w14:paraId="7A126B17" w14:textId="77777777">
            <w:pPr>
              <w:jc w:val="left"/>
            </w:pPr>
            <w:r w:rsidRPr="00B95E42">
              <w:t>Codebase not completed by the project end date due to complexity issues</w:t>
            </w:r>
          </w:p>
        </w:tc>
        <w:tc>
          <w:tcPr>
            <w:tcW w:w="1275" w:type="dxa"/>
          </w:tcPr>
          <w:p w:rsidRPr="00B95E42" w:rsidR="00BB791C" w:rsidP="001C7A6C" w:rsidRDefault="00BB791C" w14:paraId="2FA34858" w14:textId="77777777">
            <w:pPr>
              <w:jc w:val="left"/>
            </w:pPr>
            <w:r w:rsidRPr="00B95E42">
              <w:t>Low</w:t>
            </w:r>
          </w:p>
        </w:tc>
        <w:tc>
          <w:tcPr>
            <w:tcW w:w="1047" w:type="dxa"/>
          </w:tcPr>
          <w:p w:rsidRPr="00B95E42" w:rsidR="00BB791C" w:rsidP="001C7A6C" w:rsidRDefault="00BB791C" w14:paraId="261B1C88" w14:textId="77777777">
            <w:pPr>
              <w:jc w:val="left"/>
            </w:pPr>
            <w:r w:rsidRPr="00B95E42">
              <w:t>Low</w:t>
            </w:r>
          </w:p>
        </w:tc>
        <w:tc>
          <w:tcPr>
            <w:tcW w:w="2946" w:type="dxa"/>
          </w:tcPr>
          <w:p w:rsidRPr="00B95E42" w:rsidR="00BB791C" w:rsidP="001C7A6C" w:rsidRDefault="00BB791C" w14:paraId="79224899" w14:textId="77777777">
            <w:pPr>
              <w:jc w:val="left"/>
            </w:pPr>
            <w:r w:rsidRPr="00B95E42">
              <w:t>Use project planning features of GitHub or GitLab.</w:t>
            </w:r>
          </w:p>
        </w:tc>
      </w:tr>
      <w:tr w:rsidRPr="00B95E42" w:rsidR="00BB791C" w:rsidTr="006A583D" w14:paraId="7A7A13EE" w14:textId="77777777">
        <w:tc>
          <w:tcPr>
            <w:tcW w:w="471" w:type="dxa"/>
          </w:tcPr>
          <w:p w:rsidRPr="00B95E42" w:rsidR="00BB791C" w:rsidP="001C7A6C" w:rsidRDefault="00BB791C" w14:paraId="6C92F321" w14:textId="77777777">
            <w:pPr>
              <w:jc w:val="left"/>
            </w:pPr>
            <w:r w:rsidRPr="00B95E42">
              <w:t>11</w:t>
            </w:r>
          </w:p>
        </w:tc>
        <w:tc>
          <w:tcPr>
            <w:tcW w:w="2449" w:type="dxa"/>
          </w:tcPr>
          <w:p w:rsidRPr="00B95E42" w:rsidR="00BB791C" w:rsidP="001C7A6C" w:rsidRDefault="00BB791C" w14:paraId="5C8634C5" w14:textId="77777777">
            <w:pPr>
              <w:jc w:val="left"/>
            </w:pPr>
            <w:r w:rsidRPr="00B95E42">
              <w:t>Loss of project documentation</w:t>
            </w:r>
          </w:p>
        </w:tc>
        <w:tc>
          <w:tcPr>
            <w:tcW w:w="1275" w:type="dxa"/>
          </w:tcPr>
          <w:p w:rsidRPr="00B95E42" w:rsidR="00BB791C" w:rsidP="001C7A6C" w:rsidRDefault="00BB791C" w14:paraId="23A3461B" w14:textId="77777777">
            <w:pPr>
              <w:jc w:val="left"/>
            </w:pPr>
            <w:r w:rsidRPr="00B95E42">
              <w:t>Low</w:t>
            </w:r>
          </w:p>
        </w:tc>
        <w:tc>
          <w:tcPr>
            <w:tcW w:w="1047" w:type="dxa"/>
          </w:tcPr>
          <w:p w:rsidRPr="00B95E42" w:rsidR="00BB791C" w:rsidP="001C7A6C" w:rsidRDefault="00BB791C" w14:paraId="49C539CC" w14:textId="77777777">
            <w:pPr>
              <w:jc w:val="left"/>
            </w:pPr>
            <w:r w:rsidRPr="00B95E42">
              <w:t>Low</w:t>
            </w:r>
          </w:p>
        </w:tc>
        <w:tc>
          <w:tcPr>
            <w:tcW w:w="2946" w:type="dxa"/>
          </w:tcPr>
          <w:p w:rsidR="00BB791C" w:rsidP="001C7A6C" w:rsidRDefault="00BB791C" w14:paraId="3E951AEA" w14:textId="77777777">
            <w:pPr>
              <w:jc w:val="left"/>
            </w:pPr>
            <w:r w:rsidRPr="00B95E42">
              <w:t>Do not store documentation locally, use platforms like OneDrive, Google Docs or Overleaf to write project documentation and report.</w:t>
            </w:r>
          </w:p>
          <w:p w:rsidR="00B67F3E" w:rsidP="001C7A6C" w:rsidRDefault="00B67F3E" w14:paraId="366C58CE" w14:textId="77777777">
            <w:pPr>
              <w:jc w:val="left"/>
            </w:pPr>
          </w:p>
          <w:p w:rsidR="00B67F3E" w:rsidP="001C7A6C" w:rsidRDefault="00B67F3E" w14:paraId="56FFF2EA" w14:textId="77777777">
            <w:pPr>
              <w:jc w:val="left"/>
            </w:pPr>
          </w:p>
          <w:p w:rsidR="00B67F3E" w:rsidP="001C7A6C" w:rsidRDefault="00B67F3E" w14:paraId="6E9F3015" w14:textId="77777777">
            <w:pPr>
              <w:jc w:val="left"/>
            </w:pPr>
          </w:p>
          <w:p w:rsidRPr="00B95E42" w:rsidR="00B67F3E" w:rsidP="001C7A6C" w:rsidRDefault="00B67F3E" w14:paraId="2E472598" w14:textId="6C048C63">
            <w:pPr>
              <w:jc w:val="left"/>
            </w:pPr>
          </w:p>
        </w:tc>
      </w:tr>
      <w:tr w:rsidRPr="00B95E42" w:rsidR="00BB791C" w:rsidTr="006A583D" w14:paraId="0430FEE2" w14:textId="77777777">
        <w:tc>
          <w:tcPr>
            <w:tcW w:w="471" w:type="dxa"/>
          </w:tcPr>
          <w:p w:rsidRPr="00B95E42" w:rsidR="00BB791C" w:rsidP="001C7A6C" w:rsidRDefault="00BB791C" w14:paraId="385B77E4" w14:textId="77777777">
            <w:pPr>
              <w:jc w:val="left"/>
            </w:pPr>
            <w:r w:rsidRPr="00B95E42">
              <w:lastRenderedPageBreak/>
              <w:t>12</w:t>
            </w:r>
          </w:p>
        </w:tc>
        <w:tc>
          <w:tcPr>
            <w:tcW w:w="2449" w:type="dxa"/>
          </w:tcPr>
          <w:p w:rsidRPr="00B95E42" w:rsidR="00BB791C" w:rsidP="001C7A6C" w:rsidRDefault="00BB791C" w14:paraId="281324FF" w14:textId="77777777">
            <w:pPr>
              <w:jc w:val="left"/>
            </w:pPr>
            <w:r w:rsidRPr="00B95E42">
              <w:t>Filesystem for the solution hardware gets corrupted or lost</w:t>
            </w:r>
          </w:p>
        </w:tc>
        <w:tc>
          <w:tcPr>
            <w:tcW w:w="1275" w:type="dxa"/>
          </w:tcPr>
          <w:p w:rsidRPr="00B95E42" w:rsidR="00BB791C" w:rsidP="001C7A6C" w:rsidRDefault="00BB791C" w14:paraId="017F02D6" w14:textId="77777777">
            <w:pPr>
              <w:jc w:val="left"/>
            </w:pPr>
            <w:r w:rsidRPr="00B95E42">
              <w:t>Low</w:t>
            </w:r>
          </w:p>
        </w:tc>
        <w:tc>
          <w:tcPr>
            <w:tcW w:w="1047" w:type="dxa"/>
          </w:tcPr>
          <w:p w:rsidRPr="00B95E42" w:rsidR="00BB791C" w:rsidP="001C7A6C" w:rsidRDefault="00BB791C" w14:paraId="009C8810" w14:textId="77777777">
            <w:pPr>
              <w:jc w:val="left"/>
            </w:pPr>
            <w:r w:rsidRPr="00B95E42">
              <w:t>Low</w:t>
            </w:r>
          </w:p>
        </w:tc>
        <w:tc>
          <w:tcPr>
            <w:tcW w:w="2946" w:type="dxa"/>
          </w:tcPr>
          <w:p w:rsidRPr="00B95E42" w:rsidR="00BB791C" w:rsidP="001C7A6C" w:rsidRDefault="00BB791C" w14:paraId="31DDA271" w14:textId="054002DB">
            <w:pPr>
              <w:jc w:val="left"/>
            </w:pPr>
            <w:r w:rsidRPr="00B95E42">
              <w:t>Keep an image of the SD card media from which you could rebuild the system easily.</w:t>
            </w:r>
          </w:p>
          <w:p w:rsidRPr="00B95E42" w:rsidR="00BB791C" w:rsidP="001C7A6C" w:rsidRDefault="00BB791C" w14:paraId="1EAD94C5" w14:textId="77777777">
            <w:pPr>
              <w:jc w:val="left"/>
            </w:pPr>
            <w:r w:rsidRPr="00B95E42">
              <w:t>Be careful about updating system software on</w:t>
            </w:r>
            <w:r>
              <w:t xml:space="preserve"> </w:t>
            </w:r>
            <w:r w:rsidRPr="00B95E42">
              <w:t>board. Read the update manifests first.</w:t>
            </w:r>
          </w:p>
        </w:tc>
      </w:tr>
      <w:tr w:rsidRPr="00B95E42" w:rsidR="00BB791C" w:rsidTr="006A583D" w14:paraId="5C001C9E" w14:textId="77777777">
        <w:tc>
          <w:tcPr>
            <w:tcW w:w="471" w:type="dxa"/>
          </w:tcPr>
          <w:p w:rsidRPr="00B95E42" w:rsidR="00BB791C" w:rsidP="001C7A6C" w:rsidRDefault="00BB791C" w14:paraId="66AECD7F" w14:textId="77777777">
            <w:pPr>
              <w:jc w:val="left"/>
            </w:pPr>
            <w:r w:rsidRPr="00B95E42">
              <w:t>13</w:t>
            </w:r>
          </w:p>
        </w:tc>
        <w:tc>
          <w:tcPr>
            <w:tcW w:w="2449" w:type="dxa"/>
          </w:tcPr>
          <w:p w:rsidR="00BB791C" w:rsidP="001C7A6C" w:rsidRDefault="00BB791C" w14:paraId="5B0E7BD5" w14:textId="77777777">
            <w:pPr>
              <w:jc w:val="left"/>
            </w:pPr>
            <w:r w:rsidRPr="00B95E42">
              <w:t>Project milestones are not met</w:t>
            </w:r>
          </w:p>
          <w:p w:rsidR="00BB791C" w:rsidP="001C7A6C" w:rsidRDefault="00BB791C" w14:paraId="55B171BF" w14:textId="77777777">
            <w:pPr>
              <w:jc w:val="left"/>
            </w:pPr>
          </w:p>
          <w:p w:rsidR="00BB791C" w:rsidP="001C7A6C" w:rsidRDefault="00BB791C" w14:paraId="13657E49" w14:textId="77777777">
            <w:pPr>
              <w:jc w:val="left"/>
            </w:pPr>
          </w:p>
          <w:p w:rsidRPr="00B95E42" w:rsidR="00BB791C" w:rsidP="001C7A6C" w:rsidRDefault="00BB791C" w14:paraId="37AA7E74" w14:textId="77777777">
            <w:pPr>
              <w:jc w:val="left"/>
            </w:pPr>
          </w:p>
        </w:tc>
        <w:tc>
          <w:tcPr>
            <w:tcW w:w="1275" w:type="dxa"/>
          </w:tcPr>
          <w:p w:rsidRPr="00B95E42" w:rsidR="00BB791C" w:rsidP="001C7A6C" w:rsidRDefault="00BB791C" w14:paraId="22C1EA01" w14:textId="77777777">
            <w:pPr>
              <w:jc w:val="left"/>
            </w:pPr>
            <w:r w:rsidRPr="00B95E42">
              <w:t>Low</w:t>
            </w:r>
          </w:p>
        </w:tc>
        <w:tc>
          <w:tcPr>
            <w:tcW w:w="1047" w:type="dxa"/>
          </w:tcPr>
          <w:p w:rsidRPr="00B95E42" w:rsidR="00BB791C" w:rsidP="001C7A6C" w:rsidRDefault="00BB791C" w14:paraId="043AF53E" w14:textId="77777777">
            <w:pPr>
              <w:jc w:val="left"/>
            </w:pPr>
            <w:r w:rsidRPr="00B95E42">
              <w:t>Medium</w:t>
            </w:r>
          </w:p>
        </w:tc>
        <w:tc>
          <w:tcPr>
            <w:tcW w:w="2946" w:type="dxa"/>
          </w:tcPr>
          <w:p w:rsidRPr="00B95E42" w:rsidR="00BB791C" w:rsidP="001C7A6C" w:rsidRDefault="00BB791C" w14:paraId="64DF0CEF" w14:textId="77777777">
            <w:pPr>
              <w:jc w:val="left"/>
            </w:pPr>
            <w:r w:rsidRPr="00B95E42">
              <w:t>If not on time to meet the milestones, instead of pushing milestones further up the timeline try to go back and review/reduce the project features.</w:t>
            </w:r>
          </w:p>
        </w:tc>
      </w:tr>
      <w:tr w:rsidRPr="00B95E42" w:rsidR="00BB791C" w:rsidTr="006A583D" w14:paraId="7A4FBC2D" w14:textId="77777777">
        <w:tc>
          <w:tcPr>
            <w:tcW w:w="471" w:type="dxa"/>
          </w:tcPr>
          <w:p w:rsidRPr="00B95E42" w:rsidR="00BB791C" w:rsidP="001C7A6C" w:rsidRDefault="00BB791C" w14:paraId="0B56B38A" w14:textId="77777777">
            <w:pPr>
              <w:jc w:val="left"/>
            </w:pPr>
            <w:r w:rsidRPr="00B95E42">
              <w:t>14</w:t>
            </w:r>
          </w:p>
        </w:tc>
        <w:tc>
          <w:tcPr>
            <w:tcW w:w="2449" w:type="dxa"/>
          </w:tcPr>
          <w:p w:rsidRPr="00B95E42" w:rsidR="00BB791C" w:rsidP="001C7A6C" w:rsidRDefault="00BB791C" w14:paraId="18327C51" w14:textId="77777777">
            <w:pPr>
              <w:jc w:val="left"/>
            </w:pPr>
            <w:r w:rsidRPr="00B95E42">
              <w:t>Unable to demonstrate the project</w:t>
            </w:r>
          </w:p>
        </w:tc>
        <w:tc>
          <w:tcPr>
            <w:tcW w:w="1275" w:type="dxa"/>
          </w:tcPr>
          <w:p w:rsidRPr="00B95E42" w:rsidR="00BB791C" w:rsidP="001C7A6C" w:rsidRDefault="00BB791C" w14:paraId="63D7F854" w14:textId="77777777">
            <w:pPr>
              <w:jc w:val="left"/>
            </w:pPr>
            <w:r w:rsidRPr="00B95E42">
              <w:t>Medium</w:t>
            </w:r>
          </w:p>
        </w:tc>
        <w:tc>
          <w:tcPr>
            <w:tcW w:w="1047" w:type="dxa"/>
          </w:tcPr>
          <w:p w:rsidRPr="00B95E42" w:rsidR="00BB791C" w:rsidP="001C7A6C" w:rsidRDefault="00BB791C" w14:paraId="6F5EA49A" w14:textId="77777777">
            <w:pPr>
              <w:jc w:val="left"/>
            </w:pPr>
            <w:r w:rsidRPr="00B95E42">
              <w:t>Medium</w:t>
            </w:r>
          </w:p>
        </w:tc>
        <w:tc>
          <w:tcPr>
            <w:tcW w:w="2946" w:type="dxa"/>
          </w:tcPr>
          <w:p w:rsidRPr="00B95E42" w:rsidR="00BB791C" w:rsidP="001C7A6C" w:rsidRDefault="00BB791C" w14:paraId="1CDD8BFA" w14:textId="77777777">
            <w:pPr>
              <w:jc w:val="left"/>
            </w:pPr>
            <w:r w:rsidRPr="00B95E42">
              <w:t xml:space="preserve">Try and create a good video demo </w:t>
            </w:r>
            <w:r>
              <w:t>that</w:t>
            </w:r>
            <w:r w:rsidRPr="00B95E42">
              <w:t xml:space="preserve"> will highlight all aspects of the project.</w:t>
            </w:r>
          </w:p>
        </w:tc>
      </w:tr>
    </w:tbl>
    <w:p w:rsidR="00BB791C" w:rsidP="00B378C3" w:rsidRDefault="00BB791C" w14:paraId="120A88AF" w14:textId="27822D22"/>
    <w:p w:rsidR="007C5A30" w:rsidP="005222FC" w:rsidRDefault="007C5A30" w14:paraId="3E08135B" w14:textId="1EF028C5">
      <w:pPr>
        <w:pStyle w:val="Heading2"/>
      </w:pPr>
      <w:bookmarkStart w:name="_Toc101468304" w:id="99"/>
      <w:r>
        <w:lastRenderedPageBreak/>
        <w:t xml:space="preserve">Power-profiling </w:t>
      </w:r>
      <w:r w:rsidR="005E450C">
        <w:t>YOLOv5</w:t>
      </w:r>
      <w:r w:rsidR="00687F93">
        <w:t xml:space="preserve"> models</w:t>
      </w:r>
      <w:r>
        <w:t xml:space="preserve"> running on Jetson Nano</w:t>
      </w:r>
      <w:bookmarkEnd w:id="99"/>
    </w:p>
    <w:p w:rsidR="00AC2C95" w:rsidP="00AC2C95" w:rsidRDefault="00AC2C95" w14:paraId="5F29A9D8" w14:textId="00092BB3">
      <w:pPr>
        <w:pStyle w:val="Heading3"/>
      </w:pPr>
      <w:bookmarkStart w:name="_Toc101468305" w:id="100"/>
      <w:r>
        <w:t>Measuring equipment</w:t>
      </w:r>
      <w:bookmarkEnd w:id="100"/>
      <w:r>
        <w:t xml:space="preserve"> </w:t>
      </w:r>
    </w:p>
    <w:p w:rsidR="00AC2C95" w:rsidP="00AC2C95" w:rsidRDefault="00AC2C95" w14:paraId="2F19863E" w14:textId="41C93AA9">
      <w:r>
        <w:t xml:space="preserve">Aside from </w:t>
      </w:r>
      <w:r w:rsidR="00254DB5">
        <w:t xml:space="preserve">the </w:t>
      </w:r>
      <w:r>
        <w:t xml:space="preserve">LynSyn Lite device already mentioned we need some other miscellaneous cables and components that </w:t>
      </w:r>
      <w:r w:rsidR="2577D237">
        <w:t>have not</w:t>
      </w:r>
      <w:r>
        <w:t xml:space="preserve"> been mentioned yet. These components include:</w:t>
      </w:r>
    </w:p>
    <w:p w:rsidR="00AC2C95" w:rsidP="00AC2C95" w:rsidRDefault="00AC2C95" w14:paraId="013FB37F" w14:textId="3266AAAD">
      <w:pPr>
        <w:pStyle w:val="ListParagraph"/>
        <w:numPr>
          <w:ilvl w:val="0"/>
          <w:numId w:val="7"/>
        </w:numPr>
      </w:pPr>
      <w:r>
        <w:t>System Power Supply</w:t>
      </w:r>
    </w:p>
    <w:p w:rsidR="00AC2C95" w:rsidP="00AC2C95" w:rsidRDefault="00AC2C95" w14:paraId="3A4FF5F1" w14:textId="77777777">
      <w:pPr>
        <w:pStyle w:val="ListParagraph"/>
        <w:numPr>
          <w:ilvl w:val="0"/>
          <w:numId w:val="7"/>
        </w:numPr>
      </w:pPr>
      <w:r>
        <w:t>Ethernet switch or a router</w:t>
      </w:r>
    </w:p>
    <w:p w:rsidR="00AC2C95" w:rsidP="00AC2C95" w:rsidRDefault="00AC2C95" w14:paraId="289AF760" w14:textId="77777777">
      <w:pPr>
        <w:pStyle w:val="ListParagraph"/>
        <w:numPr>
          <w:ilvl w:val="0"/>
          <w:numId w:val="7"/>
        </w:numPr>
      </w:pPr>
      <w:r>
        <w:t>2x RJ45 Terminated Ethernet Cables</w:t>
      </w:r>
    </w:p>
    <w:p w:rsidR="00AC2C95" w:rsidP="00AC2C95" w:rsidRDefault="00AC2C95" w14:paraId="5C10E9C7" w14:textId="77777777">
      <w:pPr>
        <w:pStyle w:val="ListParagraph"/>
        <w:numPr>
          <w:ilvl w:val="0"/>
          <w:numId w:val="7"/>
        </w:numPr>
      </w:pPr>
      <w:r>
        <w:t>Laptop/Pc capable of sustaining SSH connection to Jetson Nano</w:t>
      </w:r>
    </w:p>
    <w:p w:rsidR="00AC2C95" w:rsidP="00AC2C95" w:rsidRDefault="00AC2C95" w14:paraId="0FE55136" w14:textId="637E8A01">
      <w:r>
        <w:t xml:space="preserve">A full list of components and tools used is available in Appendix </w:t>
      </w:r>
      <w:r w:rsidR="00706B59">
        <w:t>F</w:t>
      </w:r>
      <w:r>
        <w:t>.</w:t>
      </w:r>
    </w:p>
    <w:p w:rsidR="00AC2C95" w:rsidP="00AC2C95" w:rsidRDefault="00AC2C95" w14:paraId="6B6936E4" w14:textId="59CE5AA0">
      <w:r>
        <w:t xml:space="preserve">The overall measuring system hardware can be described </w:t>
      </w:r>
      <w:r w:rsidR="00254DB5">
        <w:t>in</w:t>
      </w:r>
      <w:r>
        <w:t xml:space="preserve"> the following figure:</w:t>
      </w:r>
    </w:p>
    <w:p w:rsidR="005D1515" w:rsidP="005D1515" w:rsidRDefault="00AC2C95" w14:paraId="0B7E70CE" w14:textId="77777777">
      <w:pPr>
        <w:keepNext/>
        <w:jc w:val="center"/>
      </w:pPr>
      <w:r>
        <w:rPr>
          <w:noProof/>
          <w:color w:val="2B579A"/>
          <w:shd w:val="clear" w:color="auto" w:fill="E6E6E6"/>
        </w:rPr>
        <w:drawing>
          <wp:inline distT="0" distB="0" distL="0" distR="0" wp14:anchorId="4A16D091" wp14:editId="684C202B">
            <wp:extent cx="5205730" cy="2188210"/>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5730" cy="2188210"/>
                    </a:xfrm>
                    <a:prstGeom prst="rect">
                      <a:avLst/>
                    </a:prstGeom>
                  </pic:spPr>
                </pic:pic>
              </a:graphicData>
            </a:graphic>
          </wp:inline>
        </w:drawing>
      </w:r>
    </w:p>
    <w:p w:rsidR="00AC2C95" w:rsidP="005D1515" w:rsidRDefault="005D1515" w14:paraId="3E6BC476" w14:textId="19FAC1FA">
      <w:pPr>
        <w:pStyle w:val="Caption"/>
        <w:jc w:val="center"/>
      </w:pPr>
      <w:bookmarkStart w:name="_Toc101468351" w:id="10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13</w:t>
      </w:r>
      <w:r>
        <w:rPr>
          <w:color w:val="2B579A"/>
          <w:shd w:val="clear" w:color="auto" w:fill="E6E6E6"/>
        </w:rPr>
        <w:fldChar w:fldCharType="end"/>
      </w:r>
      <w:r w:rsidR="002C43DC">
        <w:t>:</w:t>
      </w:r>
      <w:r>
        <w:br/>
      </w:r>
      <w:r>
        <w:t>Connection diagram for benchmark tests</w:t>
      </w:r>
      <w:bookmarkEnd w:id="101"/>
    </w:p>
    <w:p w:rsidR="00EE6048" w:rsidP="00EE6048" w:rsidRDefault="00EE6048" w14:paraId="27CCD149" w14:textId="2DA3DC79">
      <w:pPr>
        <w:spacing w:after="0" w:line="240" w:lineRule="auto"/>
        <w:jc w:val="left"/>
      </w:pPr>
      <w:r>
        <w:br w:type="page"/>
      </w:r>
    </w:p>
    <w:p w:rsidR="00EE6048" w:rsidP="00EE6048" w:rsidRDefault="00EE6048" w14:paraId="4AB5B08E" w14:textId="77777777">
      <w:pPr>
        <w:pStyle w:val="Heading3"/>
      </w:pPr>
      <w:bookmarkStart w:name="_Toc101468306" w:id="102"/>
      <w:r>
        <w:lastRenderedPageBreak/>
        <w:t>Measuring software</w:t>
      </w:r>
      <w:bookmarkEnd w:id="102"/>
    </w:p>
    <w:p w:rsidR="0043395A" w:rsidP="00F2676A" w:rsidRDefault="00F2676A" w14:paraId="3BBE39FA" w14:textId="5DD611CD">
      <w:r>
        <w:t>To</w:t>
      </w:r>
      <w:r w:rsidR="00D873DF">
        <w:t xml:space="preserve"> capture the performance of </w:t>
      </w:r>
      <w:r w:rsidR="00755648">
        <w:t xml:space="preserve">the </w:t>
      </w:r>
      <w:r w:rsidR="00D873DF">
        <w:t>Jetson Nano board</w:t>
      </w:r>
      <w:r w:rsidR="004150EB">
        <w:t xml:space="preserve"> running diverse sizes of </w:t>
      </w:r>
      <w:r w:rsidR="005E450C">
        <w:t>YOLOv5</w:t>
      </w:r>
      <w:r w:rsidR="004150EB">
        <w:t xml:space="preserve"> Object Detection Neural Network</w:t>
      </w:r>
      <w:r w:rsidR="00AB6E8F">
        <w:t xml:space="preserve">, appropriate software </w:t>
      </w:r>
      <w:r w:rsidR="2B43065C">
        <w:t>had</w:t>
      </w:r>
      <w:r w:rsidR="00AB6E8F">
        <w:t xml:space="preserve"> to be run on both Jetson Nano</w:t>
      </w:r>
      <w:r w:rsidR="0043395A">
        <w:t xml:space="preserve"> and </w:t>
      </w:r>
      <w:r w:rsidR="00755648">
        <w:t>the</w:t>
      </w:r>
      <w:r w:rsidR="0043395A">
        <w:t xml:space="preserve"> computer connected to </w:t>
      </w:r>
      <w:r w:rsidR="00755648">
        <w:t xml:space="preserve">the </w:t>
      </w:r>
      <w:r w:rsidR="0043395A">
        <w:t>LynSyn Lite power measuring device.</w:t>
      </w:r>
    </w:p>
    <w:p w:rsidR="00F2676A" w:rsidP="00F2676A" w:rsidRDefault="0043395A" w14:paraId="09A110C3" w14:textId="194E3A7C">
      <w:r>
        <w:t>List of software used:</w:t>
      </w:r>
    </w:p>
    <w:p w:rsidR="0043395A" w:rsidP="0043395A" w:rsidRDefault="0043395A" w14:paraId="0398E83F" w14:textId="0DAFF4E0">
      <w:pPr>
        <w:pStyle w:val="ListParagraph"/>
        <w:numPr>
          <w:ilvl w:val="0"/>
          <w:numId w:val="9"/>
        </w:numPr>
      </w:pPr>
      <w:r>
        <w:t>LynSyn Lite Viewer</w:t>
      </w:r>
    </w:p>
    <w:p w:rsidR="0043395A" w:rsidP="0043395A" w:rsidRDefault="00A72496" w14:paraId="09453D0E" w14:textId="671712A5">
      <w:pPr>
        <w:pStyle w:val="ListParagraph"/>
        <w:numPr>
          <w:ilvl w:val="0"/>
          <w:numId w:val="9"/>
        </w:numPr>
      </w:pPr>
      <w:r>
        <w:t>Performance Benchmark Program</w:t>
      </w:r>
    </w:p>
    <w:p w:rsidR="00A72496" w:rsidP="0043395A" w:rsidRDefault="00A72496" w14:paraId="764BEDD2" w14:textId="3300BB80">
      <w:pPr>
        <w:pStyle w:val="ListParagraph"/>
        <w:numPr>
          <w:ilvl w:val="0"/>
          <w:numId w:val="9"/>
        </w:numPr>
      </w:pPr>
      <w:r>
        <w:t xml:space="preserve">On-board power measuring </w:t>
      </w:r>
      <w:r w:rsidR="00523DF9">
        <w:t>Program</w:t>
      </w:r>
    </w:p>
    <w:p w:rsidR="00FA75DE" w:rsidP="00FA75DE" w:rsidRDefault="00FA75DE" w14:paraId="0AFAEAF9" w14:textId="77777777"/>
    <w:p w:rsidR="00FA75DE" w:rsidP="006E7145" w:rsidRDefault="006E7145" w14:paraId="6DA4D74A" w14:textId="37D1B745">
      <w:pPr>
        <w:pStyle w:val="Heading4"/>
      </w:pPr>
      <w:r>
        <w:lastRenderedPageBreak/>
        <w:t>LynSyn Lite Viewer Program</w:t>
      </w:r>
    </w:p>
    <w:p w:rsidR="003A18E8" w:rsidP="003A18E8" w:rsidRDefault="003A18E8" w14:paraId="555FC363" w14:textId="5CC33E7B">
      <w:r>
        <w:t>LynSyn Lite Viewer is a support software used to</w:t>
      </w:r>
      <w:r w:rsidR="00F96AE4">
        <w:t xml:space="preserve"> </w:t>
      </w:r>
      <w:r>
        <w:t>interface</w:t>
      </w:r>
      <w:r w:rsidR="00A65852">
        <w:t xml:space="preserve"> LynSyn devices</w:t>
      </w:r>
      <w:r w:rsidR="00DF6E4F">
        <w:t>. It offers</w:t>
      </w:r>
      <w:r w:rsidR="006959BA">
        <w:t xml:space="preserve"> the users all power measuring capabilities in a nice and compact computer program from which the measuring operations can be</w:t>
      </w:r>
      <w:r w:rsidR="006A0917">
        <w:t xml:space="preserve"> achieved.</w:t>
      </w:r>
      <w:r w:rsidR="000E750D">
        <w:t xml:space="preserve"> In addition to power measuring, host-device applications can be inspected with a graphical view of the power utilised, </w:t>
      </w:r>
      <w:r w:rsidR="00204ED6">
        <w:t xml:space="preserve">measurements results can be saved and much more. </w:t>
      </w:r>
    </w:p>
    <w:p w:rsidR="00BE04AD" w:rsidP="00BE04AD" w:rsidRDefault="4EF99C4D" w14:paraId="1065EB1A" w14:textId="77777777">
      <w:pPr>
        <w:keepNext/>
        <w:jc w:val="center"/>
      </w:pPr>
      <w:r>
        <w:rPr>
          <w:noProof/>
          <w:color w:val="2B579A"/>
          <w:shd w:val="clear" w:color="auto" w:fill="E6E6E6"/>
        </w:rPr>
        <w:drawing>
          <wp:inline distT="0" distB="0" distL="0" distR="0" wp14:anchorId="49819259" wp14:editId="7FBB656D">
            <wp:extent cx="4572000" cy="3648075"/>
            <wp:effectExtent l="0" t="0" r="0" b="0"/>
            <wp:docPr id="1345428773" name="Picture 134542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rsidR="4EF99C4D" w:rsidP="00BE04AD" w:rsidRDefault="00BE04AD" w14:paraId="45EDE665" w14:textId="2A109FA9">
      <w:pPr>
        <w:pStyle w:val="Caption"/>
        <w:jc w:val="center"/>
      </w:pPr>
      <w:bookmarkStart w:name="_Toc101468352" w:id="103"/>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14</w:t>
      </w:r>
      <w:r>
        <w:rPr>
          <w:color w:val="2B579A"/>
          <w:shd w:val="clear" w:color="auto" w:fill="E6E6E6"/>
        </w:rPr>
        <w:fldChar w:fldCharType="end"/>
      </w:r>
      <w:r w:rsidR="002C43DC">
        <w:t>:</w:t>
      </w:r>
      <w:r>
        <w:br/>
      </w:r>
      <w:r>
        <w:t xml:space="preserve">LynSyn Lite Viewer Software – Power measurement represented </w:t>
      </w:r>
      <w:r w:rsidR="00BE37C2">
        <w:t>via power over time chart</w:t>
      </w:r>
      <w:bookmarkEnd w:id="103"/>
      <w:r w:rsidR="00BE37C2">
        <w:t xml:space="preserve"> </w:t>
      </w:r>
    </w:p>
    <w:p w:rsidR="00374EC7" w:rsidP="00BE04AD" w:rsidRDefault="00374EC7" w14:paraId="6F77EC6C" w14:textId="77777777">
      <w:pPr>
        <w:keepNext/>
        <w:jc w:val="center"/>
        <w:rPr>
          <w:noProof/>
        </w:rPr>
      </w:pPr>
    </w:p>
    <w:p w:rsidR="00BE04AD" w:rsidP="00BE04AD" w:rsidRDefault="00BE04AD" w14:paraId="4ADCF7C9" w14:textId="2EBBA364">
      <w:pPr>
        <w:keepNext/>
        <w:jc w:val="center"/>
      </w:pPr>
      <w:r>
        <w:rPr>
          <w:noProof/>
          <w:color w:val="2B579A"/>
          <w:shd w:val="clear" w:color="auto" w:fill="E6E6E6"/>
        </w:rPr>
        <w:drawing>
          <wp:inline distT="0" distB="0" distL="0" distR="0" wp14:anchorId="05E14E20" wp14:editId="0875EAC1">
            <wp:extent cx="4572000" cy="1167319"/>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32">
                      <a:extLst>
                        <a:ext uri="{28A0092B-C50C-407E-A947-70E740481C1C}">
                          <a14:useLocalDpi xmlns:a14="http://schemas.microsoft.com/office/drawing/2010/main" val="0"/>
                        </a:ext>
                      </a:extLst>
                    </a:blip>
                    <a:srcRect b="68002"/>
                    <a:stretch/>
                  </pic:blipFill>
                  <pic:spPr bwMode="auto">
                    <a:xfrm>
                      <a:off x="0" y="0"/>
                      <a:ext cx="4572000" cy="1167319"/>
                    </a:xfrm>
                    <a:prstGeom prst="rect">
                      <a:avLst/>
                    </a:prstGeom>
                    <a:ln>
                      <a:noFill/>
                    </a:ln>
                    <a:extLst>
                      <a:ext uri="{53640926-AAD7-44D8-BBD7-CCE9431645EC}">
                        <a14:shadowObscured xmlns:a14="http://schemas.microsoft.com/office/drawing/2010/main"/>
                      </a:ext>
                    </a:extLst>
                  </pic:spPr>
                </pic:pic>
              </a:graphicData>
            </a:graphic>
          </wp:inline>
        </w:drawing>
      </w:r>
    </w:p>
    <w:p w:rsidRPr="00374EC7" w:rsidR="00374EC7" w:rsidP="00374EC7" w:rsidRDefault="00BE04AD" w14:paraId="68B1E07D" w14:textId="24B0C3DF">
      <w:pPr>
        <w:pStyle w:val="Caption"/>
        <w:jc w:val="center"/>
      </w:pPr>
      <w:bookmarkStart w:name="_Toc101468353" w:id="104"/>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15</w:t>
      </w:r>
      <w:r>
        <w:rPr>
          <w:color w:val="2B579A"/>
          <w:shd w:val="clear" w:color="auto" w:fill="E6E6E6"/>
        </w:rPr>
        <w:fldChar w:fldCharType="end"/>
      </w:r>
      <w:r w:rsidR="002C43DC">
        <w:t>:</w:t>
      </w:r>
      <w:r>
        <w:br/>
      </w:r>
      <w:r>
        <w:t xml:space="preserve">LynSyn Lite Viewer Software – Power measurement </w:t>
      </w:r>
      <w:r w:rsidR="00C228E6">
        <w:t xml:space="preserve">as </w:t>
      </w:r>
      <w:r>
        <w:t>represented in a tabular way</w:t>
      </w:r>
      <w:bookmarkEnd w:id="104"/>
    </w:p>
    <w:p w:rsidR="00AB6CC0" w:rsidP="00AB6CC0" w:rsidRDefault="4EF99C4D" w14:paraId="43CEF6B1" w14:textId="77777777">
      <w:pPr>
        <w:keepNext/>
        <w:jc w:val="center"/>
      </w:pPr>
      <w:r>
        <w:rPr>
          <w:noProof/>
          <w:color w:val="2B579A"/>
          <w:shd w:val="clear" w:color="auto" w:fill="E6E6E6"/>
        </w:rPr>
        <w:drawing>
          <wp:inline distT="0" distB="0" distL="0" distR="0" wp14:anchorId="1C0DF84E" wp14:editId="2629C0F6">
            <wp:extent cx="3278221" cy="3645070"/>
            <wp:effectExtent l="0" t="0" r="0" b="0"/>
            <wp:docPr id="587413931" name="Picture 58741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282359" cy="3649672"/>
                    </a:xfrm>
                    <a:prstGeom prst="rect">
                      <a:avLst/>
                    </a:prstGeom>
                  </pic:spPr>
                </pic:pic>
              </a:graphicData>
            </a:graphic>
          </wp:inline>
        </w:drawing>
      </w:r>
    </w:p>
    <w:p w:rsidRPr="00AB6CC0" w:rsidR="00AB6CC0" w:rsidP="00AB6CC0" w:rsidRDefault="00AB6CC0" w14:paraId="1F952822" w14:textId="1AC80AA4">
      <w:pPr>
        <w:pStyle w:val="Caption"/>
        <w:jc w:val="center"/>
      </w:pPr>
      <w:bookmarkStart w:name="_Toc101468354" w:id="105"/>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16</w:t>
      </w:r>
      <w:r>
        <w:rPr>
          <w:color w:val="2B579A"/>
          <w:shd w:val="clear" w:color="auto" w:fill="E6E6E6"/>
        </w:rPr>
        <w:fldChar w:fldCharType="end"/>
      </w:r>
      <w:r w:rsidR="002C43DC">
        <w:t>:</w:t>
      </w:r>
      <w:r>
        <w:br/>
      </w:r>
      <w:r>
        <w:t xml:space="preserve">LynSyn Lite Viewer Software – Power Profiling starting form – </w:t>
      </w:r>
      <w:r w:rsidR="004236B6">
        <w:t>user prompted to enter power profiling duration</w:t>
      </w:r>
      <w:bookmarkEnd w:id="105"/>
    </w:p>
    <w:p w:rsidR="00C63338" w:rsidP="003A18E8" w:rsidRDefault="00C63338" w14:paraId="6A289A86" w14:textId="77777777"/>
    <w:p w:rsidRPr="003A18E8" w:rsidR="00D21190" w:rsidP="003A18E8" w:rsidRDefault="00D21190" w14:paraId="360CA37B" w14:textId="6141C0B1">
      <w:r>
        <w:lastRenderedPageBreak/>
        <w:t>The LynSyn software</w:t>
      </w:r>
      <w:r w:rsidR="006302B9">
        <w:t>, together with all build and run instructions</w:t>
      </w:r>
      <w:r>
        <w:t xml:space="preserve"> can be found at</w:t>
      </w:r>
      <w:r w:rsidR="00F62A94">
        <w:t xml:space="preserve"> the </w:t>
      </w:r>
      <w:r w:rsidRPr="00F62A94" w:rsidR="00F62A94">
        <w:t>Norwegian University of Science and Technology</w:t>
      </w:r>
      <w:r>
        <w:t xml:space="preserve"> </w:t>
      </w:r>
      <w:r w:rsidR="00F62A94">
        <w:t>(</w:t>
      </w:r>
      <w:r>
        <w:t>NTNU</w:t>
      </w:r>
      <w:r w:rsidR="00F62A94">
        <w:t>)</w:t>
      </w:r>
      <w:r>
        <w:t xml:space="preserve"> GitHub Repository: </w:t>
      </w:r>
      <w:hyperlink r:id="rId34">
        <w:r w:rsidRPr="4EF99C4D" w:rsidR="00042366">
          <w:rPr>
            <w:rStyle w:val="Hyperlink"/>
          </w:rPr>
          <w:t>https://github.com/EECS-NTNU/lynsyn-host-software</w:t>
        </w:r>
      </w:hyperlink>
      <w:r w:rsidR="00135C60">
        <w:t>.</w:t>
      </w:r>
    </w:p>
    <w:p w:rsidR="00B24650" w:rsidP="00EE6048" w:rsidRDefault="00855CD4" w14:paraId="0AAAB0FD" w14:textId="37430822">
      <w:pPr>
        <w:pStyle w:val="Heading4"/>
      </w:pPr>
      <w:r>
        <w:lastRenderedPageBreak/>
        <w:t xml:space="preserve"> Performance Be</w:t>
      </w:r>
      <w:r w:rsidR="00B24650">
        <w:t>nchmark Program</w:t>
      </w:r>
    </w:p>
    <w:p w:rsidR="00C63338" w:rsidP="00C63338" w:rsidRDefault="00C63338" w14:paraId="33C371F3" w14:textId="0D7AFE2D">
      <w:r>
        <w:t xml:space="preserve">To evaluate the performance of Jetson Nano SBC Computer, </w:t>
      </w:r>
      <w:r w:rsidR="006C5CC8">
        <w:t xml:space="preserve">the accompanying benchmark program was created and included in this report. The benchmark program </w:t>
      </w:r>
      <w:r w:rsidR="32262F8E">
        <w:t>uses</w:t>
      </w:r>
      <w:r w:rsidR="006C5CC8">
        <w:t xml:space="preserve"> the object detection capabilities inherited from </w:t>
      </w:r>
      <w:r w:rsidR="005E450C">
        <w:t>YOLOv5</w:t>
      </w:r>
      <w:r w:rsidR="006C5CC8">
        <w:t xml:space="preserve"> </w:t>
      </w:r>
      <w:r w:rsidR="32262F8E">
        <w:t>supplied</w:t>
      </w:r>
      <w:r w:rsidR="006C5CC8">
        <w:t xml:space="preserve"> samples by including the </w:t>
      </w:r>
      <w:r w:rsidR="005E450C">
        <w:t>YOLOv5</w:t>
      </w:r>
      <w:r w:rsidR="006C5CC8">
        <w:t xml:space="preserve"> repository as a Python module and then writing </w:t>
      </w:r>
      <w:r w:rsidR="32262F8E">
        <w:t>a suitable</w:t>
      </w:r>
      <w:r w:rsidR="006C5CC8">
        <w:t xml:space="preserve"> interface wrapper around it.</w:t>
      </w:r>
    </w:p>
    <w:p w:rsidR="002607AF" w:rsidP="00C63338" w:rsidRDefault="002607AF" w14:paraId="77FB83E6" w14:textId="124D1805">
      <w:r>
        <w:t xml:space="preserve">The program works by loading the test data into </w:t>
      </w:r>
      <w:r w:rsidR="0041064E">
        <w:t xml:space="preserve">the </w:t>
      </w:r>
      <w:r>
        <w:t xml:space="preserve">main memory </w:t>
      </w:r>
      <w:r w:rsidR="00980290">
        <w:t xml:space="preserve">to </w:t>
      </w:r>
      <w:r w:rsidR="008B2E87">
        <w:t>avoid any</w:t>
      </w:r>
      <w:r w:rsidR="00CD6D7A">
        <w:t xml:space="preserve"> potential IO bottlenecks. This data consists of frames </w:t>
      </w:r>
      <w:r w:rsidR="008B2E87">
        <w:t>that</w:t>
      </w:r>
      <w:r w:rsidR="00CD6D7A">
        <w:t xml:space="preserve"> will be passed to </w:t>
      </w:r>
      <w:r w:rsidR="008B2E87">
        <w:t xml:space="preserve">an </w:t>
      </w:r>
      <w:r w:rsidR="00F0062D">
        <w:t xml:space="preserve">object detection neural network for inference operations. Next, the neural network itself is loaded from the </w:t>
      </w:r>
      <w:r w:rsidR="00E85DDB">
        <w:t>PyT</w:t>
      </w:r>
      <w:r w:rsidR="008B2E87">
        <w:t xml:space="preserve">orch model file and </w:t>
      </w:r>
      <w:r w:rsidR="00E85DDB">
        <w:t xml:space="preserve">the </w:t>
      </w:r>
      <w:r w:rsidR="0023722A">
        <w:t>model is ready to accept input images.</w:t>
      </w:r>
    </w:p>
    <w:p w:rsidR="002E7358" w:rsidP="00C63338" w:rsidRDefault="008047AE" w14:paraId="0EE27029" w14:textId="1CEA905C">
      <w:r>
        <w:t>With the images and network being loaded, the program is now waiting for the input trigger via Jetson Nano GPIO pins. Once the GPIO is driven digita</w:t>
      </w:r>
      <w:r w:rsidR="002709C6">
        <w:t>l</w:t>
      </w:r>
      <w:r>
        <w:t xml:space="preserve">ly LOW via </w:t>
      </w:r>
      <w:r w:rsidR="00270BD5">
        <w:t xml:space="preserve">the </w:t>
      </w:r>
      <w:r>
        <w:t xml:space="preserve">LynSyn line, the </w:t>
      </w:r>
      <w:r w:rsidR="002709C6">
        <w:t xml:space="preserve">continuous inference operation is started, saving the number of processed frames and average frame times. </w:t>
      </w:r>
      <w:r w:rsidR="00270BD5">
        <w:t xml:space="preserve">At this stage, </w:t>
      </w:r>
      <w:r w:rsidR="00AF0AD7">
        <w:t xml:space="preserve">the </w:t>
      </w:r>
      <w:r w:rsidR="00270BD5">
        <w:t xml:space="preserve">Performance Benchmark program is </w:t>
      </w:r>
      <w:r w:rsidR="0EA4A984">
        <w:t>starting</w:t>
      </w:r>
      <w:r w:rsidR="00AF0AD7">
        <w:t xml:space="preserve"> the thread instance of </w:t>
      </w:r>
      <w:r w:rsidR="001235B1">
        <w:t xml:space="preserve">the </w:t>
      </w:r>
      <w:r w:rsidR="00AF0AD7">
        <w:t xml:space="preserve">Onboard power measuring program for internal power measurement too. </w:t>
      </w:r>
      <w:r w:rsidR="00016723">
        <w:t xml:space="preserve">Once the measuring is done, LynSyn pulls the GPIO line </w:t>
      </w:r>
      <w:r w:rsidR="009E23A9">
        <w:t>back up to digita</w:t>
      </w:r>
      <w:r w:rsidR="00DA5145">
        <w:t>lly HIGH and the measuring loop stops</w:t>
      </w:r>
      <w:r w:rsidR="00A75A9A">
        <w:t xml:space="preserve">, displaying the performance </w:t>
      </w:r>
      <w:r w:rsidR="009167CC">
        <w:t>metrics to the user on the standard output.</w:t>
      </w:r>
    </w:p>
    <w:p w:rsidRPr="00C63338" w:rsidR="00361230" w:rsidP="00C63338" w:rsidRDefault="00645D8C" w14:paraId="7E8F8688" w14:textId="53E64E7E">
      <w:r>
        <w:t>Different versions of this program exist for running the benchmark for both input types being images and video/camera.</w:t>
      </w:r>
      <w:r w:rsidR="00A75A9A">
        <w:t xml:space="preserve"> </w:t>
      </w:r>
    </w:p>
    <w:p w:rsidR="00AC2C95" w:rsidP="00EE6048" w:rsidRDefault="00B24650" w14:paraId="293F3C85" w14:textId="00D59900">
      <w:pPr>
        <w:pStyle w:val="Heading4"/>
      </w:pPr>
      <w:r>
        <w:lastRenderedPageBreak/>
        <w:t>Onboard power measuring Program</w:t>
      </w:r>
    </w:p>
    <w:p w:rsidR="002D194D" w:rsidP="002D194D" w:rsidRDefault="002D194D" w14:paraId="65ACCCFE" w14:textId="6B4CFD1F">
      <w:r>
        <w:t xml:space="preserve">Observing the Jetson </w:t>
      </w:r>
      <w:r w:rsidR="00D25E48">
        <w:t xml:space="preserve">carrier board and technical documentation it was </w:t>
      </w:r>
      <w:r w:rsidR="03D07D40">
        <w:t>clear</w:t>
      </w:r>
      <w:r w:rsidR="00D25E48">
        <w:t xml:space="preserve"> that </w:t>
      </w:r>
      <w:r w:rsidR="00D24C58">
        <w:t xml:space="preserve">the </w:t>
      </w:r>
      <w:r w:rsidR="00D25E48">
        <w:t xml:space="preserve">Jetson Nano Carrier board features </w:t>
      </w:r>
      <w:r w:rsidRPr="00E626A6" w:rsidR="00E626A6">
        <w:t>INA3221</w:t>
      </w:r>
      <w:r w:rsidR="00E626A6">
        <w:t xml:space="preserve"> </w:t>
      </w:r>
      <w:r w:rsidR="00B51F96">
        <w:t xml:space="preserve">IC. </w:t>
      </w:r>
      <w:r w:rsidRPr="00B51F96" w:rsidR="00B51F96">
        <w:t>INA3221</w:t>
      </w:r>
      <w:r w:rsidR="00B51F96">
        <w:t xml:space="preserve"> is 3 channel high-side </w:t>
      </w:r>
      <w:r w:rsidR="0047656E">
        <w:t xml:space="preserve">shunt measuring </w:t>
      </w:r>
      <w:r w:rsidR="00822EE4">
        <w:t>device</w:t>
      </w:r>
      <w:r w:rsidR="0047656E">
        <w:t>, which i</w:t>
      </w:r>
      <w:r w:rsidR="00042357">
        <w:t>n</w:t>
      </w:r>
      <w:r w:rsidR="0047656E">
        <w:t xml:space="preserve"> Jetson’s implementation is used to </w:t>
      </w:r>
      <w:r w:rsidR="5D28CEBF">
        <w:t>watch over the</w:t>
      </w:r>
      <w:r w:rsidR="0047656E">
        <w:t xml:space="preserve"> </w:t>
      </w:r>
      <w:r w:rsidR="00AE4B3B">
        <w:t xml:space="preserve">various powerlines, including the main power line which is monitored </w:t>
      </w:r>
      <w:r w:rsidR="00660C29">
        <w:t xml:space="preserve">via </w:t>
      </w:r>
      <w:r w:rsidR="00D340C4">
        <w:t xml:space="preserve">the </w:t>
      </w:r>
      <w:r w:rsidR="00660C29">
        <w:t>LynSyn lite device.</w:t>
      </w:r>
    </w:p>
    <w:p w:rsidR="00660C29" w:rsidP="002D194D" w:rsidRDefault="00660C29" w14:paraId="442A3593" w14:textId="3639590F">
      <w:r>
        <w:t xml:space="preserve">Further investigating </w:t>
      </w:r>
      <w:r w:rsidR="0003799A">
        <w:t xml:space="preserve">it was found that the power usage data can be </w:t>
      </w:r>
      <w:r w:rsidR="006020AB">
        <w:t xml:space="preserve">simply obtained due to fact that the appropriate driver is built-in into </w:t>
      </w:r>
      <w:r w:rsidR="00D24C58">
        <w:t xml:space="preserve">the </w:t>
      </w:r>
      <w:r w:rsidR="006020AB">
        <w:t xml:space="preserve">Jetpack OS image, by piping the output of the specific file. This </w:t>
      </w:r>
      <w:r w:rsidR="00C639B4">
        <w:t xml:space="preserve">meant that it would be easy to create a simple python program </w:t>
      </w:r>
      <w:r w:rsidR="00D24C58">
        <w:t>that</w:t>
      </w:r>
      <w:r w:rsidR="00C639B4">
        <w:t xml:space="preserve"> would obtain the power usage from this file</w:t>
      </w:r>
      <w:r w:rsidR="00057C05">
        <w:t xml:space="preserve"> and keep it for logging purposes, displaying the results to </w:t>
      </w:r>
      <w:r w:rsidR="00D24C58">
        <w:t xml:space="preserve">the </w:t>
      </w:r>
      <w:r w:rsidR="00057C05">
        <w:t xml:space="preserve">user when necessary. </w:t>
      </w:r>
    </w:p>
    <w:p w:rsidR="008636D8" w:rsidP="002D194D" w:rsidRDefault="008636D8" w14:paraId="340C0BA9" w14:textId="423D85AE">
      <w:r>
        <w:t xml:space="preserve">By including this data, it is possible to further evaluate the results obtained with </w:t>
      </w:r>
      <w:r w:rsidR="00D24C58">
        <w:t xml:space="preserve">the </w:t>
      </w:r>
      <w:r>
        <w:t xml:space="preserve">LynSyn </w:t>
      </w:r>
      <w:r w:rsidR="00133B2E">
        <w:t>device</w:t>
      </w:r>
      <w:r w:rsidR="000D3B54">
        <w:t xml:space="preserve"> with greater precision</w:t>
      </w:r>
      <w:r w:rsidR="005714B2">
        <w:t xml:space="preserve">, as more data would be </w:t>
      </w:r>
      <w:r w:rsidR="00AA6765">
        <w:t xml:space="preserve">present </w:t>
      </w:r>
      <w:r w:rsidR="001F71AE">
        <w:t>and logged.</w:t>
      </w:r>
    </w:p>
    <w:p w:rsidR="002617D4" w:rsidP="002D194D" w:rsidRDefault="0020550C" w14:paraId="78B995B0" w14:textId="4A798263">
      <w:r>
        <w:t>The channels/files available for measuring</w:t>
      </w:r>
      <w:r w:rsidR="003852D0">
        <w:t xml:space="preserve"> power</w:t>
      </w:r>
      <w:r>
        <w:t xml:space="preserve"> this way is:</w:t>
      </w:r>
    </w:p>
    <w:p w:rsidR="0020550C" w:rsidP="007026AA" w:rsidRDefault="002617D4" w14:paraId="63048C67" w14:textId="4FA98AF4">
      <w:pPr>
        <w:spacing w:after="0" w:line="240" w:lineRule="auto"/>
        <w:jc w:val="left"/>
      </w:pPr>
      <w:r>
        <w:br w:type="page"/>
      </w:r>
    </w:p>
    <w:p w:rsidR="002617D4" w:rsidP="002617D4" w:rsidRDefault="002617D4" w14:paraId="33498E6B" w14:textId="207E1E21">
      <w:pPr>
        <w:pStyle w:val="Caption"/>
        <w:keepNext/>
      </w:pPr>
      <w:bookmarkStart w:name="_Toc101467300" w:id="106"/>
      <w:r>
        <w:lastRenderedPageBreak/>
        <w:t xml:space="preserve">Table </w:t>
      </w:r>
      <w:r>
        <w:rPr>
          <w:color w:val="2B579A"/>
          <w:shd w:val="clear" w:color="auto" w:fill="E6E6E6"/>
        </w:rPr>
        <w:fldChar w:fldCharType="begin"/>
      </w:r>
      <w:r>
        <w:instrText>SEQ Table \* ARABIC</w:instrText>
      </w:r>
      <w:r>
        <w:rPr>
          <w:color w:val="2B579A"/>
          <w:shd w:val="clear" w:color="auto" w:fill="E6E6E6"/>
        </w:rPr>
        <w:fldChar w:fldCharType="separate"/>
      </w:r>
      <w:r w:rsidR="00A5174E">
        <w:rPr>
          <w:noProof/>
        </w:rPr>
        <w:t>4</w:t>
      </w:r>
      <w:r>
        <w:rPr>
          <w:color w:val="2B579A"/>
          <w:shd w:val="clear" w:color="auto" w:fill="E6E6E6"/>
        </w:rPr>
        <w:fldChar w:fldCharType="end"/>
      </w:r>
      <w:r>
        <w:t xml:space="preserve">: Jetson Nano Power Measuring Files </w:t>
      </w:r>
      <w:r>
        <w:rPr>
          <w:noProof/>
        </w:rPr>
        <w:t>on JetPack Image</w:t>
      </w:r>
      <w:bookmarkEnd w:id="106"/>
    </w:p>
    <w:tbl>
      <w:tblPr>
        <w:tblStyle w:val="TableGrid"/>
        <w:tblW w:w="0" w:type="auto"/>
        <w:tblLook w:val="04A0" w:firstRow="1" w:lastRow="0" w:firstColumn="1" w:lastColumn="0" w:noHBand="0" w:noVBand="1"/>
      </w:tblPr>
      <w:tblGrid>
        <w:gridCol w:w="4094"/>
        <w:gridCol w:w="4094"/>
      </w:tblGrid>
      <w:tr w:rsidR="0020550C" w:rsidTr="0020550C" w14:paraId="59C09AF6" w14:textId="77777777">
        <w:tc>
          <w:tcPr>
            <w:tcW w:w="4094" w:type="dxa"/>
          </w:tcPr>
          <w:p w:rsidR="0020550C" w:rsidP="002D194D" w:rsidRDefault="0020550C" w14:paraId="7F667FCA" w14:textId="67EE7E8E">
            <w:r>
              <w:t>File Path</w:t>
            </w:r>
          </w:p>
        </w:tc>
        <w:tc>
          <w:tcPr>
            <w:tcW w:w="4094" w:type="dxa"/>
          </w:tcPr>
          <w:p w:rsidR="0020550C" w:rsidP="002D194D" w:rsidRDefault="0020550C" w14:paraId="1A4164B1" w14:textId="2492DBFD">
            <w:r>
              <w:t>Description</w:t>
            </w:r>
          </w:p>
        </w:tc>
      </w:tr>
      <w:tr w:rsidR="0020550C" w:rsidTr="0020550C" w14:paraId="792F9C2C" w14:textId="77777777">
        <w:tc>
          <w:tcPr>
            <w:tcW w:w="4094" w:type="dxa"/>
          </w:tcPr>
          <w:p w:rsidR="0020550C" w:rsidP="002D194D" w:rsidRDefault="00233D83" w14:paraId="4D05C634" w14:textId="01D263FB">
            <w:r w:rsidRPr="00233D83">
              <w:t>/sys/bus/i2c/drivers/ina3221x/6-0040/</w:t>
            </w:r>
            <w:bookmarkStart w:name="_Int_bN0K5yga" w:id="107"/>
            <w:r w:rsidRPr="00233D83">
              <w:t>iio:device</w:t>
            </w:r>
            <w:bookmarkEnd w:id="107"/>
            <w:r w:rsidRPr="00233D83">
              <w:t>0/in_power1_input</w:t>
            </w:r>
          </w:p>
        </w:tc>
        <w:tc>
          <w:tcPr>
            <w:tcW w:w="4094" w:type="dxa"/>
          </w:tcPr>
          <w:p w:rsidR="0020550C" w:rsidP="002D194D" w:rsidRDefault="008E57BF" w14:paraId="719195E0" w14:textId="058EE180">
            <w:r>
              <w:t xml:space="preserve">SoC </w:t>
            </w:r>
            <w:r w:rsidR="00323616">
              <w:t>power utilisation</w:t>
            </w:r>
          </w:p>
        </w:tc>
      </w:tr>
      <w:tr w:rsidR="0020550C" w:rsidTr="0020550C" w14:paraId="3D7C8BBC" w14:textId="77777777">
        <w:tc>
          <w:tcPr>
            <w:tcW w:w="4094" w:type="dxa"/>
          </w:tcPr>
          <w:p w:rsidR="0020550C" w:rsidP="002D194D" w:rsidRDefault="00233D83" w14:paraId="3287301B" w14:textId="3CD3DC6B">
            <w:r w:rsidRPr="00233D83">
              <w:t>/sys/bus/i2c/drivers/ina3221x/6-0040/</w:t>
            </w:r>
            <w:bookmarkStart w:name="_Int_Qyv6S9fB" w:id="108"/>
            <w:r w:rsidRPr="00233D83">
              <w:t>iio:device</w:t>
            </w:r>
            <w:bookmarkEnd w:id="108"/>
            <w:r w:rsidRPr="00233D83">
              <w:t>0/in_power2_input</w:t>
            </w:r>
          </w:p>
        </w:tc>
        <w:tc>
          <w:tcPr>
            <w:tcW w:w="4094" w:type="dxa"/>
          </w:tcPr>
          <w:p w:rsidR="0020550C" w:rsidP="002D194D" w:rsidRDefault="00323616" w14:paraId="074D59D9" w14:textId="21B743B2">
            <w:r>
              <w:t>CPU power utilisation</w:t>
            </w:r>
          </w:p>
        </w:tc>
      </w:tr>
      <w:tr w:rsidR="0020550C" w:rsidTr="0020550C" w14:paraId="3EDC21E3" w14:textId="77777777">
        <w:tc>
          <w:tcPr>
            <w:tcW w:w="4094" w:type="dxa"/>
          </w:tcPr>
          <w:p w:rsidR="0020550C" w:rsidP="002D194D" w:rsidRDefault="00482F0A" w14:paraId="6E098416" w14:textId="415D558E">
            <w:r w:rsidRPr="00482F0A">
              <w:t>/sys/bus/i2c/drivers/ina3221x/6-0040/</w:t>
            </w:r>
            <w:bookmarkStart w:name="_Int_0gCio93I" w:id="109"/>
            <w:r w:rsidRPr="00482F0A">
              <w:t>iio:device</w:t>
            </w:r>
            <w:bookmarkEnd w:id="109"/>
            <w:r w:rsidRPr="00482F0A">
              <w:t>0/in_power1_input</w:t>
            </w:r>
          </w:p>
        </w:tc>
        <w:tc>
          <w:tcPr>
            <w:tcW w:w="4094" w:type="dxa"/>
          </w:tcPr>
          <w:p w:rsidR="0020550C" w:rsidP="002D194D" w:rsidRDefault="00BB3FA6" w14:paraId="7E1D2332" w14:textId="0A844BB3">
            <w:r>
              <w:t>GPU power utilisation</w:t>
            </w:r>
          </w:p>
        </w:tc>
      </w:tr>
    </w:tbl>
    <w:p w:rsidR="007026AA" w:rsidP="002D194D" w:rsidRDefault="007026AA" w14:paraId="341C5F54" w14:textId="32246EA3"/>
    <w:p w:rsidR="0020550C" w:rsidP="007026AA" w:rsidRDefault="002339B5" w14:paraId="7DF81AAE" w14:textId="4D3E2A1E">
      <w:pPr>
        <w:spacing w:after="0" w:line="240" w:lineRule="auto"/>
        <w:jc w:val="left"/>
      </w:pPr>
      <w:r>
        <w:t xml:space="preserve">In addition to </w:t>
      </w:r>
      <w:r w:rsidR="00D24C58">
        <w:t xml:space="preserve">the </w:t>
      </w:r>
      <w:r>
        <w:t>above, it is also possible to obtain more power-related details from the INA3221 sensor using filenames in the table below:</w:t>
      </w:r>
      <w:r w:rsidR="007026AA">
        <w:br w:type="page"/>
      </w:r>
    </w:p>
    <w:p w:rsidR="002339B5" w:rsidP="002339B5" w:rsidRDefault="002339B5" w14:paraId="31915B3E" w14:textId="69EBD0A1">
      <w:pPr>
        <w:pStyle w:val="Caption"/>
        <w:keepNext/>
      </w:pPr>
      <w:bookmarkStart w:name="_Toc101467301" w:id="110"/>
      <w:r>
        <w:lastRenderedPageBreak/>
        <w:t xml:space="preserve">Table </w:t>
      </w:r>
      <w:r>
        <w:rPr>
          <w:color w:val="2B579A"/>
          <w:shd w:val="clear" w:color="auto" w:fill="E6E6E6"/>
        </w:rPr>
        <w:fldChar w:fldCharType="begin"/>
      </w:r>
      <w:r>
        <w:instrText>SEQ Table \* ARABIC</w:instrText>
      </w:r>
      <w:r>
        <w:rPr>
          <w:color w:val="2B579A"/>
          <w:shd w:val="clear" w:color="auto" w:fill="E6E6E6"/>
        </w:rPr>
        <w:fldChar w:fldCharType="separate"/>
      </w:r>
      <w:r w:rsidR="00A5174E">
        <w:rPr>
          <w:noProof/>
        </w:rPr>
        <w:t>5</w:t>
      </w:r>
      <w:r>
        <w:rPr>
          <w:color w:val="2B579A"/>
          <w:shd w:val="clear" w:color="auto" w:fill="E6E6E6"/>
        </w:rPr>
        <w:fldChar w:fldCharType="end"/>
      </w:r>
      <w:r>
        <w:t>: Other power-related measuring files</w:t>
      </w:r>
      <w:bookmarkEnd w:id="110"/>
    </w:p>
    <w:tbl>
      <w:tblPr>
        <w:tblStyle w:val="TableGrid"/>
        <w:tblW w:w="0" w:type="auto"/>
        <w:tblLook w:val="04A0" w:firstRow="1" w:lastRow="0" w:firstColumn="1" w:lastColumn="0" w:noHBand="0" w:noVBand="1"/>
      </w:tblPr>
      <w:tblGrid>
        <w:gridCol w:w="4094"/>
        <w:gridCol w:w="4094"/>
      </w:tblGrid>
      <w:tr w:rsidR="007026AA" w:rsidTr="007026AA" w14:paraId="0F0DA72E" w14:textId="77777777">
        <w:tc>
          <w:tcPr>
            <w:tcW w:w="4094" w:type="dxa"/>
          </w:tcPr>
          <w:p w:rsidR="007026AA" w:rsidP="002D194D" w:rsidRDefault="007026AA" w14:paraId="312AC867" w14:textId="21B52852">
            <w:r>
              <w:t>File Path</w:t>
            </w:r>
          </w:p>
        </w:tc>
        <w:tc>
          <w:tcPr>
            <w:tcW w:w="4094" w:type="dxa"/>
          </w:tcPr>
          <w:p w:rsidR="007026AA" w:rsidP="002D194D" w:rsidRDefault="007026AA" w14:paraId="5156EEA2" w14:textId="54145ACE">
            <w:r>
              <w:t>Description</w:t>
            </w:r>
          </w:p>
        </w:tc>
      </w:tr>
      <w:tr w:rsidR="007026AA" w:rsidTr="007026AA" w14:paraId="14A361AB" w14:textId="77777777">
        <w:tc>
          <w:tcPr>
            <w:tcW w:w="4094" w:type="dxa"/>
          </w:tcPr>
          <w:p w:rsidR="007026AA" w:rsidP="007026AA" w:rsidRDefault="007026AA" w14:paraId="19D33986" w14:textId="5382F8CC">
            <w:r w:rsidRPr="00233D83">
              <w:t>/sys/bus/i2c/drivers/ina3221x/6-0040/</w:t>
            </w:r>
            <w:bookmarkStart w:name="_Int_po6S52Ms" w:id="111"/>
            <w:r w:rsidRPr="00233D83">
              <w:t>iio:device</w:t>
            </w:r>
            <w:bookmarkEnd w:id="111"/>
            <w:r w:rsidRPr="00233D83">
              <w:t>0/in_</w:t>
            </w:r>
            <w:r>
              <w:t>current</w:t>
            </w:r>
            <w:r w:rsidRPr="00233D83">
              <w:t>1_input</w:t>
            </w:r>
          </w:p>
        </w:tc>
        <w:tc>
          <w:tcPr>
            <w:tcW w:w="4094" w:type="dxa"/>
          </w:tcPr>
          <w:p w:rsidR="007026AA" w:rsidP="007026AA" w:rsidRDefault="007026AA" w14:paraId="57528ACB" w14:textId="34574AF2">
            <w:r>
              <w:t>SoC current draw</w:t>
            </w:r>
          </w:p>
        </w:tc>
      </w:tr>
      <w:tr w:rsidR="007026AA" w:rsidTr="007026AA" w14:paraId="4A60B183" w14:textId="77777777">
        <w:tc>
          <w:tcPr>
            <w:tcW w:w="4094" w:type="dxa"/>
          </w:tcPr>
          <w:p w:rsidR="007026AA" w:rsidP="007026AA" w:rsidRDefault="007026AA" w14:paraId="5AE6A161" w14:textId="6BAB22BE">
            <w:r w:rsidRPr="00233D83">
              <w:t>/sys/bus/i2c/drivers/ina3221x/6-0040/</w:t>
            </w:r>
            <w:bookmarkStart w:name="_Int_pbVTviYa" w:id="112"/>
            <w:r w:rsidRPr="00233D83">
              <w:t>iio:device</w:t>
            </w:r>
            <w:bookmarkEnd w:id="112"/>
            <w:r w:rsidRPr="00233D83">
              <w:t>0/in_</w:t>
            </w:r>
            <w:r>
              <w:t>current</w:t>
            </w:r>
            <w:r w:rsidRPr="00233D83">
              <w:t>2_input</w:t>
            </w:r>
          </w:p>
        </w:tc>
        <w:tc>
          <w:tcPr>
            <w:tcW w:w="4094" w:type="dxa"/>
          </w:tcPr>
          <w:p w:rsidR="007026AA" w:rsidP="007026AA" w:rsidRDefault="007026AA" w14:paraId="5CC9F249" w14:textId="726BA8F1">
            <w:r>
              <w:t>CPU current draw</w:t>
            </w:r>
          </w:p>
        </w:tc>
      </w:tr>
      <w:tr w:rsidR="007026AA" w:rsidTr="007026AA" w14:paraId="5178B9C4" w14:textId="77777777">
        <w:tc>
          <w:tcPr>
            <w:tcW w:w="4094" w:type="dxa"/>
          </w:tcPr>
          <w:p w:rsidR="007026AA" w:rsidP="007026AA" w:rsidRDefault="007026AA" w14:paraId="7A86C401" w14:textId="04C34EBF">
            <w:r w:rsidRPr="00482F0A">
              <w:t>/sys/bus/i2c/drivers/ina3221x/6-0040/</w:t>
            </w:r>
            <w:bookmarkStart w:name="_Int_AM8UbPXc" w:id="113"/>
            <w:r w:rsidRPr="00482F0A">
              <w:t>iio:device</w:t>
            </w:r>
            <w:bookmarkEnd w:id="113"/>
            <w:r w:rsidRPr="00482F0A">
              <w:t>0/in_</w:t>
            </w:r>
            <w:r>
              <w:t>current</w:t>
            </w:r>
            <w:r w:rsidRPr="00482F0A">
              <w:t>1_input</w:t>
            </w:r>
          </w:p>
        </w:tc>
        <w:tc>
          <w:tcPr>
            <w:tcW w:w="4094" w:type="dxa"/>
          </w:tcPr>
          <w:p w:rsidR="007026AA" w:rsidP="007026AA" w:rsidRDefault="007026AA" w14:paraId="1F1A5D44" w14:textId="18E5F621">
            <w:r>
              <w:t>GPU current draw</w:t>
            </w:r>
          </w:p>
        </w:tc>
      </w:tr>
      <w:tr w:rsidR="007026AA" w:rsidTr="007026AA" w14:paraId="43D32F90" w14:textId="77777777">
        <w:tc>
          <w:tcPr>
            <w:tcW w:w="4094" w:type="dxa"/>
          </w:tcPr>
          <w:p w:rsidR="007026AA" w:rsidP="007026AA" w:rsidRDefault="007026AA" w14:paraId="1F7B79A9" w14:textId="0D02C930">
            <w:r w:rsidRPr="00233D83">
              <w:t>/sys/bus/i2c/drivers/ina3221x/6-0040/</w:t>
            </w:r>
            <w:bookmarkStart w:name="_Int_gs6ByUUC" w:id="114"/>
            <w:r w:rsidRPr="00233D83">
              <w:t>iio:device</w:t>
            </w:r>
            <w:bookmarkEnd w:id="114"/>
            <w:r w:rsidRPr="00233D83">
              <w:t>0/in_</w:t>
            </w:r>
            <w:r w:rsidR="0091793E">
              <w:t>voltage</w:t>
            </w:r>
            <w:r w:rsidRPr="00233D83">
              <w:t>1_input</w:t>
            </w:r>
          </w:p>
        </w:tc>
        <w:tc>
          <w:tcPr>
            <w:tcW w:w="4094" w:type="dxa"/>
          </w:tcPr>
          <w:p w:rsidR="007026AA" w:rsidP="007026AA" w:rsidRDefault="0091793E" w14:paraId="5EF6F99F" w14:textId="39D93786">
            <w:r>
              <w:t>Voltage on SoC power-rail</w:t>
            </w:r>
          </w:p>
        </w:tc>
      </w:tr>
      <w:tr w:rsidR="007026AA" w:rsidTr="007026AA" w14:paraId="1AB37E4D" w14:textId="77777777">
        <w:tc>
          <w:tcPr>
            <w:tcW w:w="4094" w:type="dxa"/>
          </w:tcPr>
          <w:p w:rsidR="007026AA" w:rsidP="007026AA" w:rsidRDefault="007026AA" w14:paraId="1A2E6053" w14:textId="30220560">
            <w:r w:rsidRPr="00233D83">
              <w:t>/sys/bus/i2c/drivers/ina3221x/6-0040/</w:t>
            </w:r>
            <w:bookmarkStart w:name="_Int_WUiBXGiu" w:id="115"/>
            <w:r w:rsidRPr="00233D83">
              <w:t>iio:device</w:t>
            </w:r>
            <w:bookmarkEnd w:id="115"/>
            <w:r w:rsidRPr="00233D83">
              <w:t>0/in_</w:t>
            </w:r>
            <w:r w:rsidR="0091793E">
              <w:t>voltage</w:t>
            </w:r>
            <w:r w:rsidRPr="00233D83">
              <w:t>2_input</w:t>
            </w:r>
          </w:p>
        </w:tc>
        <w:tc>
          <w:tcPr>
            <w:tcW w:w="4094" w:type="dxa"/>
          </w:tcPr>
          <w:p w:rsidR="007026AA" w:rsidP="007026AA" w:rsidRDefault="0091793E" w14:paraId="003209ED" w14:textId="2A2DD2DF">
            <w:r>
              <w:t>Voltage on CPU power-rail</w:t>
            </w:r>
          </w:p>
        </w:tc>
      </w:tr>
      <w:tr w:rsidR="007026AA" w:rsidTr="007026AA" w14:paraId="5E586706" w14:textId="77777777">
        <w:tc>
          <w:tcPr>
            <w:tcW w:w="4094" w:type="dxa"/>
          </w:tcPr>
          <w:p w:rsidR="007026AA" w:rsidP="007026AA" w:rsidRDefault="007026AA" w14:paraId="742D9E4D" w14:textId="364447BA">
            <w:r w:rsidRPr="00482F0A">
              <w:t>/sys/bus/i2c/drivers/ina3221x/6-0040/</w:t>
            </w:r>
            <w:bookmarkStart w:name="_Int_Jz5IRACf" w:id="116"/>
            <w:r w:rsidRPr="00482F0A">
              <w:t>iio:device</w:t>
            </w:r>
            <w:bookmarkEnd w:id="116"/>
            <w:r w:rsidRPr="00482F0A">
              <w:t>0/in_</w:t>
            </w:r>
            <w:r w:rsidR="0091793E">
              <w:t>voltage</w:t>
            </w:r>
            <w:r w:rsidRPr="00482F0A">
              <w:t>1_input</w:t>
            </w:r>
          </w:p>
        </w:tc>
        <w:tc>
          <w:tcPr>
            <w:tcW w:w="4094" w:type="dxa"/>
          </w:tcPr>
          <w:p w:rsidR="007026AA" w:rsidP="007026AA" w:rsidRDefault="0091793E" w14:paraId="151EEC35" w14:textId="0E51836F">
            <w:r>
              <w:t>Voltage on GPU power-rail</w:t>
            </w:r>
          </w:p>
        </w:tc>
      </w:tr>
    </w:tbl>
    <w:p w:rsidR="00EA087F" w:rsidP="002D194D" w:rsidRDefault="00EA087F" w14:paraId="4C5EAC8B" w14:textId="25C1C3F5"/>
    <w:p w:rsidRPr="002D194D" w:rsidR="007026AA" w:rsidP="00EA087F" w:rsidRDefault="00EA087F" w14:paraId="72C25EF5" w14:textId="12814443">
      <w:pPr>
        <w:spacing w:after="0" w:line="240" w:lineRule="auto"/>
        <w:jc w:val="left"/>
      </w:pPr>
      <w:r>
        <w:br w:type="page"/>
      </w:r>
    </w:p>
    <w:p w:rsidR="007C5A30" w:rsidP="007C5A30" w:rsidRDefault="007C5A30" w14:paraId="4D760226" w14:textId="7860A529">
      <w:pPr>
        <w:pStyle w:val="Heading3"/>
      </w:pPr>
      <w:bookmarkStart w:name="_Toc101468307" w:id="117"/>
      <w:r>
        <w:lastRenderedPageBreak/>
        <w:t>Measuring approach</w:t>
      </w:r>
      <w:bookmarkEnd w:id="117"/>
    </w:p>
    <w:p w:rsidR="007C5A30" w:rsidP="007C5A30" w:rsidRDefault="007C5A30" w14:paraId="1F08C6F0" w14:textId="303A1A6B">
      <w:r>
        <w:t>As we are trying to capture the power</w:t>
      </w:r>
      <w:r w:rsidR="00156449">
        <w:t xml:space="preserve"> </w:t>
      </w:r>
      <w:r>
        <w:t xml:space="preserve">profile of an </w:t>
      </w:r>
      <w:r w:rsidR="0055630A">
        <w:t>object-detection application running on Jetson Nano we</w:t>
      </w:r>
      <w:r w:rsidR="00F60553">
        <w:t xml:space="preserve"> are going to run </w:t>
      </w:r>
      <w:r w:rsidR="007B410C">
        <w:t xml:space="preserve">all </w:t>
      </w:r>
      <w:r w:rsidR="005E450C">
        <w:t>YOLOv5</w:t>
      </w:r>
      <w:r w:rsidR="007B410C">
        <w:t xml:space="preserve"> model sizes with various input sources while capturing the </w:t>
      </w:r>
      <w:r w:rsidR="002A1418">
        <w:t>total consumed power of the Jetson Nano development board</w:t>
      </w:r>
      <w:r w:rsidR="00941364">
        <w:t xml:space="preserve"> by connecting it to a power supply via LynSyn Nano power-profiling tool</w:t>
      </w:r>
      <w:r w:rsidR="000C0CD9">
        <w:t xml:space="preserve"> and monitoring the onboard </w:t>
      </w:r>
      <w:r w:rsidR="009F0336">
        <w:t>power measuring sensors.</w:t>
      </w:r>
    </w:p>
    <w:p w:rsidR="00822377" w:rsidP="007C5A30" w:rsidRDefault="0089410B" w14:paraId="13B83C87" w14:textId="0D28B5EB">
      <w:r>
        <w:t xml:space="preserve">To </w:t>
      </w:r>
      <w:r w:rsidR="000A019E">
        <w:t>minimise measuring er</w:t>
      </w:r>
      <w:r w:rsidR="00664F31">
        <w:t>rors, all measurements will be repeated</w:t>
      </w:r>
      <w:r w:rsidR="005D4634">
        <w:t xml:space="preserve"> mu</w:t>
      </w:r>
      <w:r w:rsidR="0011130C">
        <w:t>ltiple times</w:t>
      </w:r>
      <w:r w:rsidR="00664F31">
        <w:t xml:space="preserve"> </w:t>
      </w:r>
      <w:r w:rsidR="00F86877">
        <w:t xml:space="preserve">with different measuring </w:t>
      </w:r>
      <w:r w:rsidR="00BA7BBC">
        <w:t>durations</w:t>
      </w:r>
      <w:r w:rsidR="00F86877">
        <w:t xml:space="preserve">, mainly: </w:t>
      </w:r>
      <w:r w:rsidR="000A019E">
        <w:t xml:space="preserve"> </w:t>
      </w:r>
    </w:p>
    <w:p w:rsidR="00822377" w:rsidP="002B4151" w:rsidRDefault="00515386" w14:paraId="2A4E063F" w14:textId="27C0ADF8">
      <w:pPr>
        <w:pStyle w:val="ListParagraph"/>
        <w:numPr>
          <w:ilvl w:val="0"/>
          <w:numId w:val="5"/>
        </w:numPr>
      </w:pPr>
      <w:r>
        <w:t>20</w:t>
      </w:r>
      <w:r w:rsidR="005437E9">
        <w:t xml:space="preserve"> seconds, synchronised via GPIO</w:t>
      </w:r>
    </w:p>
    <w:p w:rsidR="00FF77EB" w:rsidP="002B4151" w:rsidRDefault="005D37AE" w14:paraId="3A1044B8" w14:textId="73061EFC">
      <w:pPr>
        <w:pStyle w:val="ListParagraph"/>
        <w:numPr>
          <w:ilvl w:val="0"/>
          <w:numId w:val="5"/>
        </w:numPr>
      </w:pPr>
      <w:r>
        <w:t>4</w:t>
      </w:r>
      <w:r w:rsidR="00FF77EB">
        <w:t>0 seconds, synchronised via GPIO</w:t>
      </w:r>
    </w:p>
    <w:p w:rsidR="00FF77EB" w:rsidP="00515386" w:rsidRDefault="00FF77EB" w14:paraId="5F223C1D" w14:textId="1751B041">
      <w:pPr>
        <w:pStyle w:val="ListParagraph"/>
        <w:numPr>
          <w:ilvl w:val="0"/>
          <w:numId w:val="5"/>
        </w:numPr>
      </w:pPr>
      <w:r>
        <w:t>60 seconds, synchronised via GPIO</w:t>
      </w:r>
      <w:r w:rsidR="00737B23">
        <w:br w:type="page"/>
      </w:r>
    </w:p>
    <w:p w:rsidR="00956154" w:rsidP="00956154" w:rsidRDefault="00956154" w14:paraId="55B2D384" w14:textId="00915C1D">
      <w:r>
        <w:lastRenderedPageBreak/>
        <w:t xml:space="preserve">Also, to provide more data </w:t>
      </w:r>
      <w:r w:rsidR="00565CF8">
        <w:t>for comparison between energy consumptions of different sized models,</w:t>
      </w:r>
      <w:r w:rsidR="00EA6AFD">
        <w:t xml:space="preserve"> multiple</w:t>
      </w:r>
      <w:r w:rsidR="00565CF8">
        <w:t xml:space="preserve"> </w:t>
      </w:r>
      <w:r w:rsidR="00115B3F">
        <w:t xml:space="preserve">input sources </w:t>
      </w:r>
      <w:r w:rsidR="00EA6AFD">
        <w:t xml:space="preserve">were used to feed the </w:t>
      </w:r>
      <w:r w:rsidR="00115B3F">
        <w:t xml:space="preserve">object detection neural </w:t>
      </w:r>
      <w:r w:rsidR="001616E8">
        <w:t>network</w:t>
      </w:r>
      <w:r w:rsidR="00737B23">
        <w:t xml:space="preserve">. These are: </w:t>
      </w:r>
    </w:p>
    <w:p w:rsidR="00737B23" w:rsidP="002B4151" w:rsidRDefault="00515386" w14:paraId="4FBCBC85" w14:textId="45A9EBD9">
      <w:pPr>
        <w:pStyle w:val="ListParagraph"/>
        <w:numPr>
          <w:ilvl w:val="0"/>
          <w:numId w:val="6"/>
        </w:numPr>
      </w:pPr>
      <w:r>
        <w:t>COCO2017 Test Dataset</w:t>
      </w:r>
    </w:p>
    <w:p w:rsidR="00C543EF" w:rsidP="00C543EF" w:rsidRDefault="00515386" w14:paraId="139E5DE0" w14:textId="79241CE2">
      <w:pPr>
        <w:pStyle w:val="ListParagraph"/>
        <w:numPr>
          <w:ilvl w:val="0"/>
          <w:numId w:val="6"/>
        </w:numPr>
      </w:pPr>
      <w:r>
        <w:t>640x480 Video File</w:t>
      </w:r>
    </w:p>
    <w:p w:rsidR="005C4F38" w:rsidP="00C543EF" w:rsidRDefault="00FF2815" w14:paraId="00E0E33B" w14:textId="2643DA26">
      <w:r>
        <w:t>The m</w:t>
      </w:r>
      <w:r w:rsidR="00C543EF">
        <w:t xml:space="preserve">easuring process works by starting a benchmark program on the Jetson Nano via SSH interactive console. On the program initialization, image test data from COCO2017 is loaded into program memory </w:t>
      </w:r>
      <w:r>
        <w:t>t</w:t>
      </w:r>
      <w:r w:rsidR="00C543EF">
        <w:t xml:space="preserve">o alleviate the potential </w:t>
      </w:r>
      <w:r w:rsidR="007C1693">
        <w:t xml:space="preserve">bottlenecks which could occur </w:t>
      </w:r>
      <w:r w:rsidR="00860959">
        <w:t xml:space="preserve">while </w:t>
      </w:r>
      <w:r w:rsidR="007C1693">
        <w:t xml:space="preserve">trying to read the </w:t>
      </w:r>
      <w:r w:rsidR="00286036">
        <w:t>test data directly from the SD card memory storage.</w:t>
      </w:r>
    </w:p>
    <w:p w:rsidR="00C543EF" w:rsidP="00C543EF" w:rsidRDefault="00D54AEA" w14:paraId="474B6A1D" w14:textId="1B622C59">
      <w:r>
        <w:t>Afterwards, the</w:t>
      </w:r>
      <w:r w:rsidR="00B30734">
        <w:t xml:space="preserve"> </w:t>
      </w:r>
      <w:r w:rsidR="005E450C">
        <w:t>YOLOv5</w:t>
      </w:r>
      <w:r w:rsidR="00B30734">
        <w:t xml:space="preserve"> model is loaded, </w:t>
      </w:r>
      <w:r w:rsidR="00BA5034">
        <w:t xml:space="preserve">and </w:t>
      </w:r>
      <w:r w:rsidR="00FF2815">
        <w:t xml:space="preserve">a </w:t>
      </w:r>
      <w:r w:rsidR="00BA5034">
        <w:t xml:space="preserve">few </w:t>
      </w:r>
      <w:r w:rsidR="005F25A7">
        <w:t xml:space="preserve">images are passed to its input </w:t>
      </w:r>
      <w:r w:rsidR="002046C5">
        <w:t>to</w:t>
      </w:r>
      <w:r w:rsidR="007E2AA7">
        <w:t xml:space="preserve"> alleviate any potential performance issues </w:t>
      </w:r>
      <w:r w:rsidR="009D600C">
        <w:t>that could arise d</w:t>
      </w:r>
      <w:r w:rsidR="00FF2815">
        <w:t>ue</w:t>
      </w:r>
      <w:r w:rsidR="009D600C">
        <w:t xml:space="preserve"> to not initialized/default parameters. </w:t>
      </w:r>
    </w:p>
    <w:p w:rsidR="007F4033" w:rsidP="00C543EF" w:rsidRDefault="00F56204" w14:paraId="72E85B81" w14:textId="55D90B77">
      <w:r>
        <w:t xml:space="preserve">Now that both images and </w:t>
      </w:r>
      <w:r w:rsidR="008B2AC6">
        <w:t xml:space="preserve">the </w:t>
      </w:r>
      <w:r>
        <w:t xml:space="preserve">neural network model are loaded, the program waits for the </w:t>
      </w:r>
      <w:r w:rsidR="002857F9">
        <w:t>signal on the GPIO line which is driven by the LynSyn Lite via the signal wire m</w:t>
      </w:r>
      <w:r w:rsidR="008B2AC6">
        <w:t>odification described in an earlier chapter.</w:t>
      </w:r>
      <w:r w:rsidR="006459DD">
        <w:t xml:space="preserve"> Once the signal is</w:t>
      </w:r>
      <w:r w:rsidR="00BA2662">
        <w:t xml:space="preserve"> at </w:t>
      </w:r>
      <w:r w:rsidR="00AC7E78">
        <w:t xml:space="preserve">the </w:t>
      </w:r>
      <w:r w:rsidR="00BA2662">
        <w:t xml:space="preserve">digital OFF position, the program in charge of monitoring the internal power consumption is started </w:t>
      </w:r>
      <w:r w:rsidR="008C14D1">
        <w:t>in a separate thread alongside the benchmark program.</w:t>
      </w:r>
      <w:r w:rsidR="007F4033">
        <w:t xml:space="preserve"> While the signal is at </w:t>
      </w:r>
      <w:r w:rsidR="00AC7E78">
        <w:t xml:space="preserve">a </w:t>
      </w:r>
      <w:r w:rsidR="007F4033">
        <w:t xml:space="preserve">digitally </w:t>
      </w:r>
      <w:r w:rsidR="00151915">
        <w:t>OFF position</w:t>
      </w:r>
      <w:r w:rsidR="7E518562">
        <w:t xml:space="preserve"> </w:t>
      </w:r>
      <w:r w:rsidR="00151915">
        <w:t xml:space="preserve">(0V, status LED light-up) the inference performance is measured, taking the </w:t>
      </w:r>
      <w:r w:rsidR="00A50CE4">
        <w:t xml:space="preserve">frame count and time needed to process every frame. </w:t>
      </w:r>
      <w:r w:rsidR="000D5E3B">
        <w:t xml:space="preserve">When </w:t>
      </w:r>
      <w:r w:rsidR="00AC7E78">
        <w:t xml:space="preserve">the </w:t>
      </w:r>
      <w:r w:rsidR="000D5E3B">
        <w:t xml:space="preserve">LynSyn tool has stopped taking measurements, </w:t>
      </w:r>
      <w:r w:rsidR="00824B89">
        <w:t>the</w:t>
      </w:r>
      <w:r w:rsidR="006B0E81">
        <w:t xml:space="preserve"> perfo</w:t>
      </w:r>
      <w:r w:rsidR="00AC7E78">
        <w:t>rman</w:t>
      </w:r>
      <w:r w:rsidR="006B0E81">
        <w:t>ce</w:t>
      </w:r>
      <w:r w:rsidR="00824B89">
        <w:t xml:space="preserve"> data is displayed in the program output </w:t>
      </w:r>
      <w:r w:rsidR="006B0E81">
        <w:t>together with onboard recorded power use and the entire process can be started again.</w:t>
      </w:r>
    </w:p>
    <w:p w:rsidR="000D0B29" w:rsidP="007736BA" w:rsidRDefault="000A04F3" w14:paraId="05CBB594" w14:textId="2BF3C061">
      <w:r>
        <w:t xml:space="preserve">If we were to display our program with the </w:t>
      </w:r>
      <w:r w:rsidR="000D0B29">
        <w:t>state diagram, our program would look like this:</w:t>
      </w:r>
    </w:p>
    <w:p w:rsidR="00F10789" w:rsidP="00F10789" w:rsidRDefault="000D0B29" w14:paraId="1A5BD1CF" w14:textId="77777777">
      <w:pPr>
        <w:keepNext/>
        <w:spacing w:after="0" w:line="240" w:lineRule="auto"/>
        <w:jc w:val="center"/>
      </w:pPr>
      <w:r>
        <w:rPr>
          <w:noProof/>
          <w:color w:val="2B579A"/>
          <w:shd w:val="clear" w:color="auto" w:fill="E6E6E6"/>
        </w:rPr>
        <w:lastRenderedPageBreak/>
        <w:drawing>
          <wp:inline distT="0" distB="0" distL="0" distR="0" wp14:anchorId="3EB94EE0" wp14:editId="4BB11F93">
            <wp:extent cx="4122161" cy="7262037"/>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37746" cy="7289494"/>
                    </a:xfrm>
                    <a:prstGeom prst="rect">
                      <a:avLst/>
                    </a:prstGeom>
                  </pic:spPr>
                </pic:pic>
              </a:graphicData>
            </a:graphic>
          </wp:inline>
        </w:drawing>
      </w:r>
    </w:p>
    <w:p w:rsidR="005C4F38" w:rsidP="00AC2C95" w:rsidRDefault="00F10789" w14:paraId="391B3FA8" w14:textId="5A30968F">
      <w:pPr>
        <w:pStyle w:val="Caption"/>
        <w:jc w:val="center"/>
      </w:pPr>
      <w:bookmarkStart w:name="_Toc101468355" w:id="118"/>
      <w:r>
        <w:t xml:space="preserve">Figure </w:t>
      </w:r>
      <w:r w:rsidRPr="2224AA61">
        <w:rPr>
          <w:color w:val="2B579A"/>
        </w:rPr>
        <w:fldChar w:fldCharType="begin"/>
      </w:r>
      <w:r>
        <w:instrText>SEQ Figure \* ARABIC</w:instrText>
      </w:r>
      <w:r w:rsidRPr="2224AA61">
        <w:rPr>
          <w:color w:val="2B579A"/>
        </w:rPr>
        <w:fldChar w:fldCharType="separate"/>
      </w:r>
      <w:r w:rsidR="00A5174E">
        <w:rPr>
          <w:noProof/>
        </w:rPr>
        <w:t>17</w:t>
      </w:r>
      <w:r w:rsidRPr="2224AA61">
        <w:rPr>
          <w:color w:val="2B579A"/>
        </w:rPr>
        <w:fldChar w:fldCharType="end"/>
      </w:r>
      <w:r w:rsidR="002C43DC">
        <w:t>:</w:t>
      </w:r>
      <w:r>
        <w:br/>
      </w:r>
      <w:r>
        <w:t>Benchmark measuring program described via a state diagram</w:t>
      </w:r>
      <w:r w:rsidR="00DE2130">
        <w:t xml:space="preserve"> showing </w:t>
      </w:r>
      <w:r w:rsidR="0066510F">
        <w:t xml:space="preserve">a </w:t>
      </w:r>
      <w:r w:rsidR="007F75F7">
        <w:t>contin</w:t>
      </w:r>
      <w:r w:rsidR="0066510F">
        <w:t>u</w:t>
      </w:r>
      <w:r w:rsidR="007F75F7">
        <w:t>ous benchmarking process</w:t>
      </w:r>
      <w:bookmarkEnd w:id="118"/>
    </w:p>
    <w:p w:rsidR="00E14F99" w:rsidP="00E14F99" w:rsidRDefault="00E14F99" w14:paraId="06A0E39E" w14:textId="77777777">
      <w:pPr>
        <w:pStyle w:val="ChapterNumber"/>
      </w:pPr>
      <w:bookmarkStart w:name="_Toc101468308" w:id="119"/>
      <w:bookmarkEnd w:id="119"/>
    </w:p>
    <w:p w:rsidRPr="00E14F99" w:rsidR="00E14F99" w:rsidP="00E14F99" w:rsidRDefault="00E14F99" w14:paraId="27B284E4" w14:textId="10865FF4">
      <w:pPr>
        <w:pStyle w:val="CHAPTERHEADING"/>
      </w:pPr>
      <w:bookmarkStart w:name="_Toc56776128" w:id="120"/>
      <w:bookmarkStart w:name="_Toc101468309" w:id="121"/>
      <w:r>
        <w:t>RESULTS / DISCUSSION</w:t>
      </w:r>
      <w:bookmarkEnd w:id="120"/>
      <w:bookmarkEnd w:id="121"/>
    </w:p>
    <w:p w:rsidR="003C6FAA" w:rsidP="003C6FAA" w:rsidRDefault="003C6FAA" w14:paraId="63FA124D" w14:textId="4F04A2A3">
      <w:pPr>
        <w:pStyle w:val="Heading2"/>
      </w:pPr>
      <w:bookmarkStart w:name="_Toc101468310" w:id="122"/>
      <w:r>
        <w:t>Elaborating results</w:t>
      </w:r>
      <w:bookmarkEnd w:id="122"/>
    </w:p>
    <w:p w:rsidR="003C6FAA" w:rsidP="003C6FAA" w:rsidRDefault="003C6FAA" w14:paraId="3B9BB50F" w14:textId="1EF22E99">
      <w:r>
        <w:t xml:space="preserve">Using the tools and process described above, </w:t>
      </w:r>
      <w:r w:rsidR="004D4C9C">
        <w:t xml:space="preserve">multiple measurements were taken for different each </w:t>
      </w:r>
      <w:r w:rsidR="005E450C">
        <w:t>YOLOv5</w:t>
      </w:r>
      <w:r w:rsidR="004D4C9C">
        <w:t xml:space="preserve"> Neural Network sized model, running the inference both from supplied images and test </w:t>
      </w:r>
      <w:r w:rsidR="004F11E7">
        <w:t>videos.</w:t>
      </w:r>
    </w:p>
    <w:p w:rsidR="00EE4ABD" w:rsidP="003C6FAA" w:rsidRDefault="00EE4ABD" w14:paraId="6F0FF262" w14:textId="471FAB87">
      <w:r>
        <w:t xml:space="preserve">The results were logged in a spreadsheet (data available in </w:t>
      </w:r>
      <w:r w:rsidR="00294859">
        <w:t xml:space="preserve">a </w:t>
      </w:r>
      <w:r>
        <w:t xml:space="preserve">separate file </w:t>
      </w:r>
      <w:r w:rsidR="00AB1B1B">
        <w:t>and</w:t>
      </w:r>
      <w:r>
        <w:t xml:space="preserve"> </w:t>
      </w:r>
      <w:r w:rsidR="00AB1B1B">
        <w:t>Appendix C</w:t>
      </w:r>
      <w:r>
        <w:t xml:space="preserve">). </w:t>
      </w:r>
    </w:p>
    <w:p w:rsidR="000F6DD1" w:rsidP="000F6DD1" w:rsidRDefault="000F6DD1" w14:paraId="28C2163B" w14:textId="66AF2143">
      <w:pPr>
        <w:pStyle w:val="Heading3"/>
      </w:pPr>
      <w:r>
        <w:t xml:space="preserve"> </w:t>
      </w:r>
      <w:bookmarkStart w:name="_Toc101468311" w:id="123"/>
      <w:r w:rsidR="00EC0A3D">
        <w:t>A</w:t>
      </w:r>
      <w:r w:rsidR="72BC116A">
        <w:t>ccuracy</w:t>
      </w:r>
      <w:bookmarkEnd w:id="123"/>
      <w:r w:rsidR="005E6B75">
        <w:t xml:space="preserve"> </w:t>
      </w:r>
    </w:p>
    <w:p w:rsidR="000F6DD1" w:rsidP="000F6DD1" w:rsidRDefault="000F6DD1" w14:paraId="5476139B" w14:textId="4919D26F">
      <w:r>
        <w:t xml:space="preserve">Due to having incoming power usage data from both LynSyn Lite and onboard </w:t>
      </w:r>
      <w:r w:rsidR="00827AC6">
        <w:t xml:space="preserve">power measuring sensors, the relative data </w:t>
      </w:r>
      <w:r w:rsidR="00572287">
        <w:t>inaccuracy</w:t>
      </w:r>
      <w:r w:rsidR="00827AC6">
        <w:t xml:space="preserve"> </w:t>
      </w:r>
      <w:r w:rsidR="00572287">
        <w:t xml:space="preserve">against </w:t>
      </w:r>
      <w:r w:rsidR="0012031D">
        <w:t xml:space="preserve">the </w:t>
      </w:r>
      <w:r w:rsidR="00E12190">
        <w:t xml:space="preserve">average value </w:t>
      </w:r>
      <w:r w:rsidR="00827AC6">
        <w:t xml:space="preserve">was calculated </w:t>
      </w:r>
      <w:r w:rsidR="00E12190">
        <w:t>using the following formula:</w:t>
      </w:r>
    </w:p>
    <w:p w:rsidRPr="00402D97" w:rsidR="00C475F7" w:rsidP="00C475F7" w:rsidRDefault="008C17E9" w14:paraId="1DF0F535" w14:textId="57DCD261">
      <w:pPr>
        <w:keepNext/>
        <w:jc w:val="center"/>
        <w:rPr>
          <w:sz w:val="32"/>
          <w:szCs w:val="32"/>
        </w:rPr>
      </w:pPr>
      <m:oMathPara>
        <m:oMathParaPr>
          <m:jc m:val="left"/>
        </m:oMathParaPr>
        <m:oMath>
          <m:r>
            <w:rPr>
              <w:rFonts w:ascii="Cambria Math" w:hAnsi="Cambria Math"/>
              <w:sz w:val="32"/>
              <w:szCs w:val="32"/>
            </w:rPr>
            <m:t>inaccuracy</m:t>
          </m:r>
          <m:d>
            <m:dPr>
              <m:begChr m:val="["/>
              <m:endChr m:val="]"/>
              <m:ctrlPr>
                <w:rPr>
                  <w:rFonts w:ascii="Cambria Math" w:hAnsi="Cambria Math"/>
                  <w:i/>
                  <w:sz w:val="32"/>
                  <w:szCs w:val="32"/>
                </w:rPr>
              </m:ctrlPr>
            </m:dPr>
            <m:e>
              <m:r>
                <w:rPr>
                  <w:rFonts w:ascii="Cambria Math" w:hAnsi="Cambria Math"/>
                  <w:sz w:val="32"/>
                  <w:szCs w:val="32"/>
                </w:rPr>
                <m:t>%</m:t>
              </m:r>
            </m:e>
          </m:d>
          <m:r>
            <w:rPr>
              <w:rFonts w:ascii="Cambria Math" w:hAnsi="Cambria Math"/>
              <w:sz w:val="32"/>
              <w:szCs w:val="32"/>
            </w:rPr>
            <m:t>= ⃒</m:t>
          </m:r>
          <m:f>
            <m:fPr>
              <m:ctrlPr>
                <w:rPr>
                  <w:rFonts w:ascii="Cambria Math" w:hAnsi="Cambria Math"/>
                  <w:i/>
                  <w:sz w:val="32"/>
                  <w:szCs w:val="32"/>
                </w:rPr>
              </m:ctrlPr>
            </m:fPr>
            <m:num>
              <m:r>
                <w:rPr>
                  <w:rFonts w:ascii="Cambria Math" w:hAnsi="Cambria Math"/>
                  <w:sz w:val="32"/>
                  <w:szCs w:val="32"/>
                </w:rPr>
                <m:t>∆</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measured</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average</m:t>
                      </m:r>
                    </m:sub>
                  </m:sSub>
                </m:e>
              </m:d>
            </m:num>
            <m:den>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average</m:t>
                  </m:r>
                </m:sub>
              </m:sSub>
            </m:den>
          </m:f>
          <m:r>
            <w:rPr>
              <w:rFonts w:ascii="Cambria Math" w:hAnsi="Cambria Math"/>
              <w:sz w:val="32"/>
              <w:szCs w:val="32"/>
            </w:rPr>
            <m:t> ⃒×100%</m:t>
          </m:r>
        </m:oMath>
      </m:oMathPara>
    </w:p>
    <w:p w:rsidRPr="00402D97" w:rsidR="00D3382E" w:rsidP="00C475F7" w:rsidRDefault="003F7A69" w14:paraId="4A6A683A" w14:textId="1F7DD643">
      <w:pPr>
        <w:keepNext/>
        <w:jc w:val="center"/>
        <w:rPr>
          <w:sz w:val="32"/>
          <w:szCs w:val="32"/>
        </w:rPr>
      </w:pPr>
      <m:oMathPara>
        <m:oMathParaPr>
          <m:jc m:val="left"/>
        </m:oMathParaP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measured</m:t>
              </m:r>
            </m:sub>
          </m:sSub>
          <m:r>
            <w:rPr>
              <w:rFonts w:ascii="Cambria Math" w:hAnsi="Cambria Math"/>
              <w:sz w:val="32"/>
              <w:szCs w:val="32"/>
            </w:rPr>
            <m:t xml:space="preserve"> </m:t>
          </m:r>
          <m:r>
            <m:rPr>
              <m:nor/>
            </m:rPr>
            <w:rPr>
              <w:rFonts w:ascii="Cambria Math" w:hAnsi="Cambria Math"/>
              <w:sz w:val="32"/>
              <w:szCs w:val="32"/>
            </w:rPr>
            <m:t>→ measured power for a single measurement</m:t>
          </m:r>
          <m:r>
            <m:rPr>
              <m:sty m:val="p"/>
            </m:rPr>
            <w:rPr>
              <w:rFonts w:ascii="Cambria Math" w:hAnsi="Cambria Math"/>
              <w:sz w:val="32"/>
              <w:szCs w:val="32"/>
            </w:rPr>
            <w:br/>
          </m:r>
        </m:oMath>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average</m:t>
              </m:r>
            </m:sub>
          </m:sSub>
          <m:r>
            <w:rPr>
              <w:rFonts w:ascii="Cambria Math" w:hAnsi="Cambria Math"/>
              <w:sz w:val="32"/>
              <w:szCs w:val="32"/>
            </w:rPr>
            <m:t xml:space="preserve">→the </m:t>
          </m:r>
          <m:r>
            <m:rPr>
              <m:nor/>
            </m:rPr>
            <w:rPr>
              <w:rFonts w:ascii="Cambria Math" w:hAnsi="Cambria Math"/>
              <w:sz w:val="32"/>
              <w:szCs w:val="32"/>
            </w:rPr>
            <m:t>average power of all measurements</m:t>
          </m:r>
        </m:oMath>
      </m:oMathPara>
    </w:p>
    <w:p w:rsidRPr="00C43CE6" w:rsidR="00E12190" w:rsidP="0037245A" w:rsidRDefault="00D5269F" w14:paraId="5D0C98CB" w14:textId="38112074">
      <w:pPr>
        <w:pStyle w:val="Caption"/>
        <w:jc w:val="left"/>
        <w:rPr>
          <w:sz w:val="32"/>
          <w:szCs w:val="32"/>
        </w:rPr>
      </w:pPr>
      <w:r>
        <w:t xml:space="preserve">Formula </w:t>
      </w:r>
      <w:r w:rsidR="003F7A69">
        <w:fldChar w:fldCharType="begin"/>
      </w:r>
      <w:r w:rsidR="003F7A69">
        <w:instrText xml:space="preserve"> SEQ Formula \* ARABIC </w:instrText>
      </w:r>
      <w:r w:rsidR="003F7A69">
        <w:fldChar w:fldCharType="separate"/>
      </w:r>
      <w:r w:rsidR="00A5174E">
        <w:rPr>
          <w:noProof/>
        </w:rPr>
        <w:t>1</w:t>
      </w:r>
      <w:r w:rsidR="003F7A69">
        <w:rPr>
          <w:noProof/>
        </w:rPr>
        <w:fldChar w:fldCharType="end"/>
      </w:r>
      <w:r>
        <w:t>: Relative in</w:t>
      </w:r>
      <w:r w:rsidR="0066510F">
        <w:t>accura</w:t>
      </w:r>
      <w:r>
        <w:t>cy calculation</w:t>
      </w:r>
    </w:p>
    <w:p w:rsidR="005B0039" w:rsidP="000F6DD1" w:rsidRDefault="00B95EFE" w14:paraId="6D6865C9" w14:textId="040FCBEA">
      <w:r>
        <w:lastRenderedPageBreak/>
        <w:t xml:space="preserve">Because measurements </w:t>
      </w:r>
      <w:r w:rsidR="7DB9B391">
        <w:t>were not</w:t>
      </w:r>
      <w:r>
        <w:t xml:space="preserve"> </w:t>
      </w:r>
      <w:r w:rsidR="7DB9B391">
        <w:t>carried out</w:t>
      </w:r>
      <w:r>
        <w:t xml:space="preserve"> with high-precision laboratory equipment, it is </w:t>
      </w:r>
      <w:r w:rsidR="00331C51">
        <w:t xml:space="preserve">not possible to determine </w:t>
      </w:r>
      <w:r w:rsidR="0012031D">
        <w:t xml:space="preserve">the </w:t>
      </w:r>
      <w:r w:rsidR="00331C51">
        <w:t>absolute accuracy figure, but using two</w:t>
      </w:r>
      <w:r w:rsidR="00416C36">
        <w:t xml:space="preserve"> independent</w:t>
      </w:r>
      <w:r w:rsidR="00331C51">
        <w:t xml:space="preserve"> measuring devices</w:t>
      </w:r>
      <w:r w:rsidR="00507D33">
        <w:t>, yielding low absolute inaccuracy</w:t>
      </w:r>
      <w:r w:rsidR="005D5C47">
        <w:t xml:space="preserve"> ranging from 0.1 to 3% maximum</w:t>
      </w:r>
      <w:r w:rsidR="00416C36">
        <w:t xml:space="preserve">, we can be confident that our measured results are </w:t>
      </w:r>
      <w:r w:rsidR="00CC5F44">
        <w:t>representative of the real values being measured.</w:t>
      </w:r>
    </w:p>
    <w:p w:rsidR="005B0039" w:rsidRDefault="005B0039" w14:paraId="25BA3B19" w14:textId="011F52B5">
      <w:pPr>
        <w:spacing w:after="0" w:line="240" w:lineRule="auto"/>
        <w:jc w:val="left"/>
      </w:pPr>
    </w:p>
    <w:p w:rsidR="004925CA" w:rsidP="005B0039" w:rsidRDefault="005B0039" w14:paraId="3720D1C2" w14:textId="40BB15B3">
      <w:pPr>
        <w:pStyle w:val="Heading3"/>
      </w:pPr>
      <w:r>
        <w:t xml:space="preserve"> </w:t>
      </w:r>
      <w:bookmarkStart w:name="_Toc101468312" w:id="124"/>
      <w:r>
        <w:t>Performance Figures</w:t>
      </w:r>
      <w:r w:rsidR="00181965">
        <w:t xml:space="preserve"> </w:t>
      </w:r>
      <w:r w:rsidR="00181061">
        <w:t>–</w:t>
      </w:r>
      <w:r w:rsidR="00181965">
        <w:t xml:space="preserve"> F</w:t>
      </w:r>
      <w:r w:rsidR="00181061">
        <w:t>rame Rate</w:t>
      </w:r>
      <w:bookmarkEnd w:id="124"/>
    </w:p>
    <w:p w:rsidR="00D70D74" w:rsidP="00F158BA" w:rsidRDefault="00F158BA" w14:paraId="7D63BCBE" w14:textId="64EDC281">
      <w:r>
        <w:t>F</w:t>
      </w:r>
      <w:r w:rsidR="001218E4">
        <w:t>ro</w:t>
      </w:r>
      <w:r>
        <w:t>m the measurements taken</w:t>
      </w:r>
      <w:r w:rsidR="00890A34">
        <w:t xml:space="preserve"> it can be </w:t>
      </w:r>
      <w:r w:rsidR="00322A3F">
        <w:t>seen</w:t>
      </w:r>
      <w:r w:rsidR="009C1127">
        <w:t>,</w:t>
      </w:r>
      <w:r w:rsidR="00890A34">
        <w:t xml:space="preserve"> that at best</w:t>
      </w:r>
      <w:r w:rsidR="008161DB">
        <w:t>,</w:t>
      </w:r>
      <w:r w:rsidR="00890A34">
        <w:t xml:space="preserve"> with</w:t>
      </w:r>
      <w:r w:rsidR="008161DB">
        <w:t xml:space="preserve"> the</w:t>
      </w:r>
      <w:r w:rsidR="00890A34">
        <w:t xml:space="preserve"> smallest </w:t>
      </w:r>
      <w:r w:rsidR="005E450C">
        <w:t>YOLOv5</w:t>
      </w:r>
      <w:r w:rsidR="00890A34">
        <w:t xml:space="preserve"> network size – </w:t>
      </w:r>
      <w:r w:rsidR="005E450C">
        <w:t>YOLOv5</w:t>
      </w:r>
      <w:r w:rsidR="00890A34">
        <w:t xml:space="preserve">n, the Jetson Nano board manages to achieve </w:t>
      </w:r>
      <w:r w:rsidR="001218E4">
        <w:t xml:space="preserve">a </w:t>
      </w:r>
      <w:r w:rsidR="004A0577">
        <w:t>throughput of 12 frames per second.</w:t>
      </w:r>
    </w:p>
    <w:p w:rsidR="00C43BF6" w:rsidP="00C43BF6" w:rsidRDefault="00C43BF6" w14:paraId="6C17C183" w14:textId="77777777">
      <w:pPr>
        <w:keepNext/>
        <w:jc w:val="center"/>
      </w:pPr>
      <w:r>
        <w:rPr>
          <w:noProof/>
          <w:color w:val="2B579A"/>
          <w:shd w:val="clear" w:color="auto" w:fill="E6E6E6"/>
        </w:rPr>
        <w:drawing>
          <wp:inline distT="0" distB="0" distL="0" distR="0" wp14:anchorId="4884A816" wp14:editId="2D013770">
            <wp:extent cx="5205730" cy="2926715"/>
            <wp:effectExtent l="0" t="0" r="0" b="698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05730" cy="2926715"/>
                    </a:xfrm>
                    <a:prstGeom prst="rect">
                      <a:avLst/>
                    </a:prstGeom>
                  </pic:spPr>
                </pic:pic>
              </a:graphicData>
            </a:graphic>
          </wp:inline>
        </w:drawing>
      </w:r>
    </w:p>
    <w:p w:rsidR="00D70D74" w:rsidP="002C43DC" w:rsidRDefault="00C43BF6" w14:paraId="7914C0F3" w14:textId="336914FA">
      <w:pPr>
        <w:pStyle w:val="Caption"/>
        <w:jc w:val="center"/>
      </w:pPr>
      <w:bookmarkStart w:name="_Toc101468356" w:id="125"/>
      <w:r>
        <w:t xml:space="preserve">Figure </w:t>
      </w:r>
      <w:r w:rsidR="003F7A69">
        <w:fldChar w:fldCharType="begin"/>
      </w:r>
      <w:r w:rsidR="003F7A69">
        <w:instrText xml:space="preserve"> SEQ Figure \* ARABIC </w:instrText>
      </w:r>
      <w:r w:rsidR="003F7A69">
        <w:fldChar w:fldCharType="separate"/>
      </w:r>
      <w:r w:rsidR="00A5174E">
        <w:rPr>
          <w:noProof/>
        </w:rPr>
        <w:t>18</w:t>
      </w:r>
      <w:r w:rsidR="003F7A69">
        <w:rPr>
          <w:noProof/>
        </w:rPr>
        <w:fldChar w:fldCharType="end"/>
      </w:r>
      <w:r>
        <w:t>:</w:t>
      </w:r>
      <w:r w:rsidR="002C43DC">
        <w:br/>
      </w:r>
      <w:r>
        <w:t xml:space="preserve">FPS Performance of various sized </w:t>
      </w:r>
      <w:r w:rsidR="005E450C">
        <w:t>YOLOv5</w:t>
      </w:r>
      <w:r>
        <w:t xml:space="preserve"> </w:t>
      </w:r>
      <w:r w:rsidR="0066510F">
        <w:t>m</w:t>
      </w:r>
      <w:r>
        <w:t>odels on Jetson Nano</w:t>
      </w:r>
      <w:bookmarkEnd w:id="125"/>
    </w:p>
    <w:p w:rsidR="00D70D74" w:rsidP="00F158BA" w:rsidRDefault="008161DB" w14:paraId="7577D15F" w14:textId="77777777">
      <w:r>
        <w:t xml:space="preserve"> </w:t>
      </w:r>
    </w:p>
    <w:p w:rsidR="00F158BA" w:rsidP="00F158BA" w:rsidRDefault="00073434" w14:paraId="7B405199" w14:textId="3AA33E0F">
      <w:r>
        <w:lastRenderedPageBreak/>
        <w:t xml:space="preserve">Comparing </w:t>
      </w:r>
      <w:r w:rsidR="00F21A2C">
        <w:t>that figure of 12fps with 25 frames per second inference speed from the benchmark in chapter 2</w:t>
      </w:r>
      <w:r w:rsidR="00591011">
        <w:t xml:space="preserve"> makes </w:t>
      </w:r>
      <w:r w:rsidR="005E450C">
        <w:t>YOLO</w:t>
      </w:r>
      <w:r w:rsidR="00BC6FE0">
        <w:t xml:space="preserve">V3-Tiny </w:t>
      </w:r>
      <w:r w:rsidR="00C57FD1">
        <w:t xml:space="preserve">at first look like </w:t>
      </w:r>
      <w:r w:rsidR="00A76386">
        <w:t>the better alternative.</w:t>
      </w:r>
    </w:p>
    <w:p w:rsidR="00A76386" w:rsidP="00F158BA" w:rsidRDefault="00752919" w14:paraId="68A37915" w14:textId="357592C6">
      <w:r>
        <w:t>H</w:t>
      </w:r>
      <w:r w:rsidR="00A76386">
        <w:t xml:space="preserve">owever, keeping in mind that </w:t>
      </w:r>
      <w:r w:rsidR="005E450C">
        <w:t>YOLO</w:t>
      </w:r>
      <w:r w:rsidR="00A76386">
        <w:t>V3-Tiny results in mean-average precision of just 33</w:t>
      </w:r>
      <w:r w:rsidR="005007F4">
        <w:t xml:space="preserve">.1% compared to </w:t>
      </w:r>
      <w:r w:rsidR="005E450C">
        <w:t>YOLOv5</w:t>
      </w:r>
      <w:r w:rsidR="005007F4">
        <w:t xml:space="preserve">n’s </w:t>
      </w:r>
      <w:r w:rsidR="00DC2AFB">
        <w:t>45.7%</w:t>
      </w:r>
      <w:r w:rsidR="004D3997">
        <w:t xml:space="preserve"> it might be more appropriate to use </w:t>
      </w:r>
      <w:r w:rsidR="005E450C">
        <w:t>YOLOv5</w:t>
      </w:r>
      <w:r w:rsidR="004D3997">
        <w:t xml:space="preserve">n </w:t>
      </w:r>
      <w:r w:rsidR="00630B31">
        <w:t xml:space="preserve">dependent on </w:t>
      </w:r>
      <w:r>
        <w:t xml:space="preserve">the </w:t>
      </w:r>
      <w:r w:rsidR="00630B31">
        <w:t>use-case scenario</w:t>
      </w:r>
      <w:r w:rsidR="00573E76">
        <w:t>.</w:t>
      </w:r>
    </w:p>
    <w:p w:rsidR="00323BFD" w:rsidP="005E0E7F" w:rsidRDefault="4EF99C4D" w14:paraId="639EEDB6" w14:textId="56BFD6E8">
      <w:pPr>
        <w:keepNext/>
        <w:jc w:val="center"/>
      </w:pPr>
      <w:r>
        <w:rPr>
          <w:noProof/>
          <w:color w:val="2B579A"/>
          <w:shd w:val="clear" w:color="auto" w:fill="E6E6E6"/>
        </w:rPr>
        <w:drawing>
          <wp:inline distT="0" distB="0" distL="0" distR="0" wp14:anchorId="58341191" wp14:editId="27DF0A32">
            <wp:extent cx="4572000" cy="2571750"/>
            <wp:effectExtent l="0" t="0" r="0" b="0"/>
            <wp:docPr id="1537926135" name="Picture 153792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323BFD" w:rsidR="00323BFD" w:rsidP="005E0E7F" w:rsidRDefault="00323BFD" w14:paraId="6285E4D4" w14:textId="58D9EAEB">
      <w:pPr>
        <w:pStyle w:val="Caption"/>
        <w:jc w:val="center"/>
      </w:pPr>
      <w:bookmarkStart w:name="_Toc101468357" w:id="126"/>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19</w:t>
      </w:r>
      <w:r>
        <w:rPr>
          <w:color w:val="2B579A"/>
          <w:shd w:val="clear" w:color="auto" w:fill="E6E6E6"/>
        </w:rPr>
        <w:fldChar w:fldCharType="end"/>
      </w:r>
      <w:r w:rsidR="005E0E7F">
        <w:rPr>
          <w:noProof/>
        </w:rPr>
        <w:t>:</w:t>
      </w:r>
      <w:r w:rsidR="002C43DC">
        <w:rPr>
          <w:noProof/>
        </w:rPr>
        <w:br/>
      </w:r>
      <w:r w:rsidR="005E450C">
        <w:t>YOLOv5</w:t>
      </w:r>
      <w:r>
        <w:t xml:space="preserve"> and </w:t>
      </w:r>
      <w:r w:rsidR="005E450C">
        <w:t>YOLO</w:t>
      </w:r>
      <w:r>
        <w:t>V3 Model accuracies – as reported online</w:t>
      </w:r>
      <w:bookmarkEnd w:id="126"/>
    </w:p>
    <w:p w:rsidR="00573E76" w:rsidRDefault="00573E76" w14:paraId="2C70B3B1" w14:textId="3F220B45">
      <w:r>
        <w:t xml:space="preserve">For the biggest </w:t>
      </w:r>
      <w:r w:rsidR="009F2D5F">
        <w:t xml:space="preserve">size </w:t>
      </w:r>
      <w:r w:rsidR="005E450C">
        <w:t>YOLOv5</w:t>
      </w:r>
      <w:r w:rsidR="009F2D5F">
        <w:t xml:space="preserve"> neural network – the </w:t>
      </w:r>
      <w:r w:rsidR="005E450C">
        <w:t>YOLOv5</w:t>
      </w:r>
      <w:r w:rsidR="009F2D5F">
        <w:t xml:space="preserve">x, the average </w:t>
      </w:r>
      <w:r w:rsidR="008F359E">
        <w:t>inference speed was just</w:t>
      </w:r>
      <w:r w:rsidR="005B7190">
        <w:t xml:space="preserve"> shy of 1 processed frame per second.</w:t>
      </w:r>
      <w:r w:rsidR="00B85B7D">
        <w:t xml:space="preserve"> </w:t>
      </w:r>
      <w:r w:rsidR="00D11B5F">
        <w:t xml:space="preserve">The performance of </w:t>
      </w:r>
      <w:r w:rsidR="005E450C">
        <w:t>YOLOv5</w:t>
      </w:r>
      <w:r w:rsidR="00D11B5F">
        <w:t xml:space="preserve">x on Jetson Nano is incredibly low but keeping in mind that the </w:t>
      </w:r>
      <w:r w:rsidR="005E450C">
        <w:t>YOLOv5</w:t>
      </w:r>
      <w:r w:rsidR="00D11B5F">
        <w:t xml:space="preserve">x manages accuracy of near 70%. For the tasks that need high detection accuracy without </w:t>
      </w:r>
      <w:r w:rsidR="00DE78AC">
        <w:t xml:space="preserve">the </w:t>
      </w:r>
      <w:r w:rsidR="00D11B5F">
        <w:t>need for real-time pe</w:t>
      </w:r>
      <w:r w:rsidR="4EF99C4D">
        <w:t xml:space="preserve">rformance, </w:t>
      </w:r>
      <w:r w:rsidR="005E450C">
        <w:t>YOLOv5</w:t>
      </w:r>
      <w:r w:rsidR="4EF99C4D">
        <w:t>x might be a suitable algorithm to use.</w:t>
      </w:r>
    </w:p>
    <w:p w:rsidR="00826940" w:rsidRDefault="00826940" w14:paraId="6AFA29D4" w14:textId="77777777"/>
    <w:p w:rsidR="000D4E98" w:rsidRDefault="00537B24" w14:paraId="305F0025" w14:textId="26CFE3A4">
      <w:r>
        <w:lastRenderedPageBreak/>
        <w:t xml:space="preserve">The </w:t>
      </w:r>
      <w:r w:rsidR="000D4E98">
        <w:t xml:space="preserve">network size with regards </w:t>
      </w:r>
      <w:r w:rsidR="00DE78AC">
        <w:t>to</w:t>
      </w:r>
      <w:r w:rsidR="000D4E98">
        <w:t xml:space="preserve"> </w:t>
      </w:r>
      <w:r w:rsidR="00DE78AC">
        <w:t xml:space="preserve">the </w:t>
      </w:r>
      <w:r w:rsidR="000D4E98">
        <w:t xml:space="preserve">number of parameters can be described </w:t>
      </w:r>
      <w:r w:rsidR="00DE78AC">
        <w:t>in</w:t>
      </w:r>
      <w:r w:rsidR="000D4E98">
        <w:t xml:space="preserve"> the figure below:</w:t>
      </w:r>
    </w:p>
    <w:p w:rsidR="00F70D81" w:rsidP="00F70D81" w:rsidRDefault="00A52D04" w14:paraId="61040923" w14:textId="77777777">
      <w:pPr>
        <w:keepNext/>
        <w:jc w:val="center"/>
      </w:pPr>
      <w:r>
        <w:rPr>
          <w:noProof/>
          <w:color w:val="2B579A"/>
          <w:shd w:val="clear" w:color="auto" w:fill="E6E6E6"/>
        </w:rPr>
        <w:drawing>
          <wp:inline distT="0" distB="0" distL="0" distR="0" wp14:anchorId="210025AC" wp14:editId="0FCDC494">
            <wp:extent cx="5205730" cy="2926715"/>
            <wp:effectExtent l="0" t="0" r="0" b="6985"/>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05730" cy="2926715"/>
                    </a:xfrm>
                    <a:prstGeom prst="rect">
                      <a:avLst/>
                    </a:prstGeom>
                  </pic:spPr>
                </pic:pic>
              </a:graphicData>
            </a:graphic>
          </wp:inline>
        </w:drawing>
      </w:r>
    </w:p>
    <w:p w:rsidRPr="00F70D81" w:rsidR="00F70D81" w:rsidP="00F70D81" w:rsidRDefault="00F70D81" w14:paraId="2473A76E" w14:textId="208D3366">
      <w:pPr>
        <w:pStyle w:val="Caption"/>
        <w:jc w:val="center"/>
      </w:pPr>
      <w:bookmarkStart w:name="_Toc101468358" w:id="127"/>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20</w:t>
      </w:r>
      <w:r>
        <w:rPr>
          <w:color w:val="2B579A"/>
          <w:shd w:val="clear" w:color="auto" w:fill="E6E6E6"/>
        </w:rPr>
        <w:fldChar w:fldCharType="end"/>
      </w:r>
      <w:r w:rsidR="005E0E7F">
        <w:t xml:space="preserve">: </w:t>
      </w:r>
      <w:r w:rsidR="002C43DC">
        <w:br/>
      </w:r>
      <w:r w:rsidR="005E450C">
        <w:t>YOLOv5</w:t>
      </w:r>
      <w:r>
        <w:t xml:space="preserve"> Network Sizes</w:t>
      </w:r>
      <w:bookmarkEnd w:id="127"/>
    </w:p>
    <w:p w:rsidR="008E55CC" w:rsidP="009B356D" w:rsidRDefault="009B356D" w14:paraId="30D3C52D" w14:textId="6833B3CA">
      <w:pPr>
        <w:pStyle w:val="Heading4"/>
      </w:pPr>
      <w:r>
        <w:lastRenderedPageBreak/>
        <w:t>Jetson Nano in CPU Only Mode</w:t>
      </w:r>
    </w:p>
    <w:p w:rsidR="009B356D" w:rsidP="009B356D" w:rsidRDefault="009B356D" w14:paraId="6A4E9C69" w14:textId="19EECFA2">
      <w:r>
        <w:t xml:space="preserve">With the Jetson Nano </w:t>
      </w:r>
      <w:r w:rsidR="003B06DE">
        <w:t xml:space="preserve">featuring </w:t>
      </w:r>
      <w:r w:rsidR="00E826D1">
        <w:t xml:space="preserve">a </w:t>
      </w:r>
      <w:r w:rsidRPr="003B06DE" w:rsidR="003B06DE">
        <w:t>Quad-core ARM Cortex-A57</w:t>
      </w:r>
      <w:r w:rsidR="003B06DE">
        <w:t xml:space="preserve"> </w:t>
      </w:r>
      <w:r w:rsidR="00DC54C7">
        <w:t>processor onboard,</w:t>
      </w:r>
      <w:r w:rsidR="00CD6DA0">
        <w:t xml:space="preserve"> like</w:t>
      </w:r>
      <w:r w:rsidR="00874B1B">
        <w:t xml:space="preserve"> the</w:t>
      </w:r>
      <w:r w:rsidR="00CD6DA0">
        <w:t xml:space="preserve"> other close competing products like Raspberry PI 4 line-up, </w:t>
      </w:r>
      <w:r w:rsidR="00DC54C7">
        <w:t xml:space="preserve">setting the </w:t>
      </w:r>
      <w:r w:rsidR="005E450C">
        <w:t>YOLOv5</w:t>
      </w:r>
      <w:r w:rsidR="00DC54C7">
        <w:t xml:space="preserve"> network to run inference on the CPU we can get </w:t>
      </w:r>
      <w:r w:rsidR="001D2CAD">
        <w:t xml:space="preserve">a </w:t>
      </w:r>
      <w:r w:rsidR="0097661F">
        <w:t xml:space="preserve">rough example of </w:t>
      </w:r>
      <w:r w:rsidR="00E826D1">
        <w:t>the</w:t>
      </w:r>
      <w:r w:rsidR="0097661F">
        <w:t xml:space="preserve"> performance we can expect</w:t>
      </w:r>
      <w:r w:rsidR="008D37D4">
        <w:t>.</w:t>
      </w:r>
    </w:p>
    <w:p w:rsidR="00295DD8" w:rsidP="00F158BA" w:rsidRDefault="008D37D4" w14:paraId="02523D27" w14:textId="6F42F0FD">
      <w:r>
        <w:t xml:space="preserve">From the </w:t>
      </w:r>
      <w:r w:rsidR="004564B6">
        <w:t xml:space="preserve">benchmark results captured we can see that by just having a GPU device on the </w:t>
      </w:r>
      <w:r w:rsidR="001C23CA">
        <w:t>Edge</w:t>
      </w:r>
      <w:r w:rsidR="004564B6">
        <w:t xml:space="preserve">, we can speed up our object detection tasks by </w:t>
      </w:r>
      <w:r w:rsidR="002024D7">
        <w:t xml:space="preserve">30 times (12 fps for </w:t>
      </w:r>
      <w:r w:rsidR="005E450C">
        <w:t>YOLO</w:t>
      </w:r>
      <w:r w:rsidR="002024D7">
        <w:t>v5n running in GPU mode vs only 0.4 FPS for the same size neural network running in CPU</w:t>
      </w:r>
      <w:r w:rsidR="00387E3F">
        <w:t xml:space="preserve"> only</w:t>
      </w:r>
      <w:r w:rsidR="002024D7">
        <w:t xml:space="preserve"> mode).</w:t>
      </w:r>
    </w:p>
    <w:p w:rsidR="005274B2" w:rsidP="005274B2" w:rsidRDefault="005274B2" w14:paraId="2099FFF6" w14:textId="77777777">
      <w:pPr>
        <w:keepNext/>
        <w:jc w:val="center"/>
      </w:pPr>
      <w:r>
        <w:rPr>
          <w:noProof/>
          <w:color w:val="2B579A"/>
          <w:shd w:val="clear" w:color="auto" w:fill="E6E6E6"/>
        </w:rPr>
        <w:drawing>
          <wp:inline distT="0" distB="0" distL="0" distR="0" wp14:anchorId="2F2D317A" wp14:editId="4C85A6CF">
            <wp:extent cx="5205730" cy="2926715"/>
            <wp:effectExtent l="0" t="0" r="0" b="698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05730" cy="2926715"/>
                    </a:xfrm>
                    <a:prstGeom prst="rect">
                      <a:avLst/>
                    </a:prstGeom>
                  </pic:spPr>
                </pic:pic>
              </a:graphicData>
            </a:graphic>
          </wp:inline>
        </w:drawing>
      </w:r>
    </w:p>
    <w:p w:rsidR="002E0F8B" w:rsidP="002E0F8B" w:rsidRDefault="005274B2" w14:paraId="14E9B383" w14:textId="3BADCFD7">
      <w:pPr>
        <w:pStyle w:val="Caption"/>
        <w:jc w:val="center"/>
      </w:pPr>
      <w:bookmarkStart w:name="_Toc101468359" w:id="128"/>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21</w:t>
      </w:r>
      <w:r>
        <w:rPr>
          <w:color w:val="2B579A"/>
          <w:shd w:val="clear" w:color="auto" w:fill="E6E6E6"/>
        </w:rPr>
        <w:fldChar w:fldCharType="end"/>
      </w:r>
      <w:r w:rsidR="00AB03F4">
        <w:t xml:space="preserve">: </w:t>
      </w:r>
      <w:r w:rsidR="00B54213">
        <w:br/>
      </w:r>
      <w:r w:rsidR="002E0F8B">
        <w:t>YOLOv5 Inference Performance Comparison between CPU and GPU mode on Jetson Nano</w:t>
      </w:r>
      <w:bookmarkEnd w:id="128"/>
    </w:p>
    <w:p w:rsidR="00715415" w:rsidP="005274B2" w:rsidRDefault="00715415" w14:paraId="746E65D7" w14:textId="6498746A">
      <w:pPr>
        <w:pStyle w:val="Caption"/>
        <w:jc w:val="center"/>
      </w:pPr>
    </w:p>
    <w:p w:rsidRPr="005274B2" w:rsidR="005274B2" w:rsidP="005274B2" w:rsidRDefault="005274B2" w14:paraId="7748F200" w14:textId="77777777"/>
    <w:p w:rsidR="007D2DA4" w:rsidP="007D2DA4" w:rsidRDefault="00F158BA" w14:paraId="3224AF54" w14:textId="77777777">
      <w:pPr>
        <w:keepNext/>
        <w:jc w:val="center"/>
      </w:pPr>
      <w:r>
        <w:rPr>
          <w:noProof/>
          <w:color w:val="2B579A"/>
          <w:shd w:val="clear" w:color="auto" w:fill="E6E6E6"/>
        </w:rPr>
        <w:lastRenderedPageBreak/>
        <w:drawing>
          <wp:inline distT="0" distB="0" distL="0" distR="0" wp14:anchorId="509EDED8" wp14:editId="6F33DEB0">
            <wp:extent cx="5205730" cy="2933700"/>
            <wp:effectExtent l="0" t="0" r="0" b="0"/>
            <wp:docPr id="17" name="Picture 17"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 waterfall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05730" cy="2933700"/>
                    </a:xfrm>
                    <a:prstGeom prst="rect">
                      <a:avLst/>
                    </a:prstGeom>
                  </pic:spPr>
                </pic:pic>
              </a:graphicData>
            </a:graphic>
          </wp:inline>
        </w:drawing>
      </w:r>
    </w:p>
    <w:p w:rsidR="00F158BA" w:rsidP="007D2DA4" w:rsidRDefault="007D2DA4" w14:paraId="4E86F8B2" w14:textId="4BB555B5">
      <w:pPr>
        <w:pStyle w:val="Caption"/>
        <w:jc w:val="center"/>
      </w:pPr>
      <w:bookmarkStart w:name="_Toc101468360" w:id="129"/>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22</w:t>
      </w:r>
      <w:r>
        <w:rPr>
          <w:color w:val="2B579A"/>
          <w:shd w:val="clear" w:color="auto" w:fill="E6E6E6"/>
        </w:rPr>
        <w:fldChar w:fldCharType="end"/>
      </w:r>
      <w:r w:rsidR="00816215">
        <w:rPr>
          <w:noProof/>
        </w:rPr>
        <w:t>:</w:t>
      </w:r>
      <w:r>
        <w:br/>
      </w:r>
      <w:r w:rsidR="005E450C">
        <w:t>YOLOv5</w:t>
      </w:r>
      <w:r>
        <w:t xml:space="preserve"> Inference Performance </w:t>
      </w:r>
      <w:r w:rsidR="00084B09">
        <w:t>in CPU mode on Jetson Nano</w:t>
      </w:r>
      <w:bookmarkEnd w:id="129"/>
    </w:p>
    <w:p w:rsidR="00303A41" w:rsidRDefault="00303A41" w14:paraId="034F44ED" w14:textId="77777777">
      <w:pPr>
        <w:spacing w:after="0" w:line="240" w:lineRule="auto"/>
        <w:jc w:val="left"/>
      </w:pPr>
      <w:r>
        <w:br w:type="page"/>
      </w:r>
    </w:p>
    <w:p w:rsidR="4EF99C4D" w:rsidP="4EF99C4D" w:rsidRDefault="4EF99C4D" w14:paraId="0CD3B1DB" w14:textId="61505553"/>
    <w:p w:rsidRPr="00A817B6" w:rsidR="00A817B6" w:rsidP="00C44C20" w:rsidRDefault="00C44C20" w14:paraId="5A12648C" w14:textId="51DD3247">
      <w:pPr>
        <w:pStyle w:val="Heading3"/>
        <w:rPr>
          <w:szCs w:val="20"/>
        </w:rPr>
      </w:pPr>
      <w:bookmarkStart w:name="_Toc101468313" w:id="130"/>
      <w:r>
        <w:t>Understa</w:t>
      </w:r>
      <w:r w:rsidR="001D79E3">
        <w:t>n</w:t>
      </w:r>
      <w:r>
        <w:t>ding Energy Consumption Figures</w:t>
      </w:r>
      <w:bookmarkEnd w:id="130"/>
    </w:p>
    <w:p w:rsidR="003213D0" w:rsidP="00A817B6" w:rsidRDefault="001D79E3" w14:paraId="20C89F17" w14:textId="0231636E">
      <w:r>
        <w:t xml:space="preserve">As shown </w:t>
      </w:r>
      <w:r w:rsidR="00A817B6">
        <w:t>above, the mWh/frame</w:t>
      </w:r>
      <w:r w:rsidR="00F3743B">
        <w:t xml:space="preserve"> (milliwatt-hour per frame)</w:t>
      </w:r>
      <w:r w:rsidR="00A817B6">
        <w:t xml:space="preserve"> figure was used to describe the power consumption of the wh</w:t>
      </w:r>
      <w:r w:rsidR="003957D8">
        <w:t xml:space="preserve">ole </w:t>
      </w:r>
      <w:r w:rsidR="00E179F2">
        <w:t>NVIDIA</w:t>
      </w:r>
      <w:r w:rsidR="003957D8">
        <w:t xml:space="preserve"> Jetson Nano Development board</w:t>
      </w:r>
      <w:r w:rsidR="003213D0">
        <w:t xml:space="preserve"> while running inference operation on the input frames.</w:t>
      </w:r>
    </w:p>
    <w:p w:rsidR="0007788E" w:rsidP="00A817B6" w:rsidRDefault="003213D0" w14:paraId="3CBFF4E4" w14:textId="32327199">
      <w:r>
        <w:t xml:space="preserve">The mWh/frame </w:t>
      </w:r>
      <w:r w:rsidR="007D2B3F">
        <w:t xml:space="preserve">figure describes how much energy is </w:t>
      </w:r>
      <w:r w:rsidR="0007788E">
        <w:t>consumed for obtaining the inference results on a single frame.</w:t>
      </w:r>
      <w:r w:rsidR="00624FE5">
        <w:t xml:space="preserve"> </w:t>
      </w:r>
      <w:r w:rsidR="0007788E">
        <w:t>This figure is calculated from the electrical and performance measurements and is calculated with the following formula:</w:t>
      </w:r>
    </w:p>
    <w:p w:rsidRPr="008F4197" w:rsidR="00307DBD" w:rsidP="008F4197" w:rsidRDefault="00A84574" w14:paraId="2822DD08" w14:textId="2ABCC461">
      <w:pPr>
        <w:keepNext/>
        <w:jc w:val="left"/>
        <w:rPr>
          <w:sz w:val="32"/>
          <w:szCs w:val="32"/>
        </w:rPr>
      </w:pPr>
      <m:oMathPara>
        <m:oMathParaPr>
          <m:jc m:val="left"/>
        </m:oMathParaPr>
        <m:oMath>
          <m:r>
            <w:rPr>
              <w:rFonts w:ascii="Cambria Math" w:hAnsi="Cambria Math"/>
              <w:sz w:val="32"/>
              <w:szCs w:val="32"/>
            </w:rPr>
            <m:t>E[</m:t>
          </m:r>
          <m:f>
            <m:fPr>
              <m:ctrlPr>
                <w:rPr>
                  <w:rFonts w:ascii="Cambria Math" w:hAnsi="Cambria Math"/>
                  <w:i/>
                  <w:sz w:val="32"/>
                  <w:szCs w:val="32"/>
                </w:rPr>
              </m:ctrlPr>
            </m:fPr>
            <m:num>
              <m:r>
                <w:rPr>
                  <w:rFonts w:ascii="Cambria Math" w:hAnsi="Cambria Math"/>
                  <w:sz w:val="32"/>
                  <w:szCs w:val="32"/>
                </w:rPr>
                <m:t>Wh</m:t>
              </m:r>
            </m:num>
            <m:den>
              <m:r>
                <w:rPr>
                  <w:rFonts w:ascii="Cambria Math" w:hAnsi="Cambria Math"/>
                  <w:sz w:val="32"/>
                  <w:szCs w:val="32"/>
                </w:rPr>
                <m:t>frame</m:t>
              </m:r>
            </m:den>
          </m:f>
          <m:r>
            <w:rPr>
              <w:rFonts w:ascii="Cambria Math" w:hAnsi="Cambria Math"/>
              <w:sz w:val="32"/>
              <w:szCs w:val="32"/>
            </w:rPr>
            <m:t>]=</m:t>
          </m:r>
          <m:f>
            <m:fPr>
              <m:ctrlPr>
                <w:rPr>
                  <w:rFonts w:ascii="Cambria Math" w:hAnsi="Cambria Math"/>
                  <w:i/>
                  <w:sz w:val="32"/>
                  <w:szCs w:val="32"/>
                </w:rPr>
              </m:ctrlPr>
            </m:fPr>
            <m:num>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 xml:space="preserve">measured </m:t>
                      </m:r>
                    </m:sub>
                  </m:sSub>
                  <m:d>
                    <m:dPr>
                      <m:begChr m:val="["/>
                      <m:endChr m:val="]"/>
                      <m:ctrlPr>
                        <w:rPr>
                          <w:rFonts w:ascii="Cambria Math" w:hAnsi="Cambria Math"/>
                          <w:i/>
                          <w:sz w:val="32"/>
                          <w:szCs w:val="32"/>
                        </w:rPr>
                      </m:ctrlPr>
                    </m:dPr>
                    <m:e>
                      <m:r>
                        <w:rPr>
                          <w:rFonts w:ascii="Cambria Math" w:hAnsi="Cambria Math"/>
                          <w:sz w:val="32"/>
                          <w:szCs w:val="32"/>
                        </w:rPr>
                        <m:t>s</m:t>
                      </m:r>
                    </m:e>
                  </m:d>
                </m:num>
                <m:den>
                  <m:r>
                    <w:rPr>
                      <w:rFonts w:ascii="Cambria Math" w:hAnsi="Cambria Math"/>
                      <w:sz w:val="32"/>
                      <w:szCs w:val="32"/>
                    </w:rPr>
                    <m:t>3600</m:t>
                  </m:r>
                </m:den>
              </m:f>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average</m:t>
                  </m:r>
                </m:sub>
              </m:sSub>
              <m:r>
                <w:rPr>
                  <w:rFonts w:ascii="Cambria Math" w:hAnsi="Cambria Math"/>
                  <w:sz w:val="32"/>
                  <w:szCs w:val="32"/>
                </w:rPr>
                <m:t>[w]</m:t>
              </m:r>
            </m:num>
            <m:den>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frames</m:t>
                  </m:r>
                </m:sub>
              </m:sSub>
              <m:r>
                <w:rPr>
                  <w:rFonts w:ascii="Cambria Math" w:hAnsi="Cambria Math"/>
                  <w:sz w:val="32"/>
                  <w:szCs w:val="32"/>
                </w:rPr>
                <m:t xml:space="preserve"> [count]</m:t>
              </m:r>
            </m:den>
          </m:f>
        </m:oMath>
      </m:oMathPara>
    </w:p>
    <w:p w:rsidRPr="008F4197" w:rsidR="008F4197" w:rsidP="008F4197" w:rsidRDefault="003F7A69" w14:paraId="15E53929" w14:textId="068093D4">
      <w:pPr>
        <w:keepNext/>
        <w:jc w:val="left"/>
        <w:rPr>
          <w:sz w:val="32"/>
          <w:szCs w:val="32"/>
        </w:rPr>
      </w:pPr>
      <m:oMathPara>
        <m:oMathParaPr>
          <m:jc m:val="left"/>
        </m:oMathPara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 xml:space="preserve">measured </m:t>
              </m:r>
            </m:sub>
          </m:sSub>
          <m:r>
            <w:rPr>
              <w:rFonts w:ascii="Cambria Math" w:hAnsi="Cambria Math"/>
              <w:sz w:val="32"/>
              <w:szCs w:val="32"/>
            </w:rPr>
            <m:t>→</m:t>
          </m:r>
          <m:r>
            <m:rPr>
              <m:nor/>
            </m:rPr>
            <w:rPr>
              <w:rFonts w:ascii="Cambria Math" w:hAnsi="Cambria Math"/>
              <w:sz w:val="32"/>
              <w:szCs w:val="32"/>
            </w:rPr>
            <m:t>Measurement duration in seconds</m:t>
          </m:r>
        </m:oMath>
      </m:oMathPara>
    </w:p>
    <w:p w:rsidRPr="00624FE5" w:rsidR="008F4197" w:rsidP="008F4197" w:rsidRDefault="003F7A69" w14:paraId="07306C9D" w14:textId="77777777">
      <w:pPr>
        <w:keepNext/>
        <w:jc w:val="left"/>
        <w:rPr>
          <w:sz w:val="32"/>
          <w:szCs w:val="32"/>
        </w:rPr>
      </w:pPr>
      <m:oMathPara>
        <m:oMathParaPr>
          <m:jc m:val="left"/>
        </m:oMathParaP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average</m:t>
              </m:r>
            </m:sub>
          </m:sSub>
          <m:r>
            <w:rPr>
              <w:rFonts w:ascii="Cambria Math" w:hAnsi="Cambria Math"/>
              <w:sz w:val="32"/>
              <w:szCs w:val="32"/>
            </w:rPr>
            <m:t>→</m:t>
          </m:r>
          <m:r>
            <m:rPr>
              <m:nor/>
            </m:rPr>
            <w:rPr>
              <w:rFonts w:ascii="Cambria Math" w:hAnsi="Cambria Math"/>
              <w:sz w:val="32"/>
              <w:szCs w:val="32"/>
            </w:rPr>
            <m:t>Average power during the measurement</m:t>
          </m:r>
        </m:oMath>
      </m:oMathPara>
    </w:p>
    <w:p w:rsidRPr="008F4197" w:rsidR="00624FE5" w:rsidP="008F4197" w:rsidRDefault="00624FE5" w14:paraId="27F50593" w14:textId="543CBD1E">
      <w:pPr>
        <w:keepNext/>
        <w:jc w:val="left"/>
      </w:pPr>
      <m:oMathPara>
        <m:oMathParaPr>
          <m:jc m:val="left"/>
        </m:oMathPara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frames</m:t>
              </m:r>
            </m:sub>
          </m:sSub>
          <m:r>
            <w:rPr>
              <w:rFonts w:ascii="Cambria Math" w:hAnsi="Cambria Math"/>
              <w:sz w:val="32"/>
              <w:szCs w:val="32"/>
            </w:rPr>
            <m:t>→</m:t>
          </m:r>
          <m:r>
            <m:rPr>
              <m:nor/>
            </m:rPr>
            <w:rPr>
              <w:rFonts w:ascii="Cambria Math" w:hAnsi="Cambria Math"/>
              <w:sz w:val="32"/>
              <w:szCs w:val="32"/>
            </w:rPr>
            <m:t>Number of processed frames</m:t>
          </m:r>
        </m:oMath>
      </m:oMathPara>
    </w:p>
    <w:p w:rsidR="0099604F" w:rsidP="008F4197" w:rsidRDefault="00307DBD" w14:paraId="33B43581" w14:textId="17E483DF">
      <w:pPr>
        <w:pStyle w:val="Caption"/>
        <w:jc w:val="left"/>
      </w:pPr>
      <w:r>
        <w:t xml:space="preserve">Formula </w:t>
      </w:r>
      <w:r w:rsidR="003F7A69">
        <w:fldChar w:fldCharType="begin"/>
      </w:r>
      <w:r w:rsidR="003F7A69">
        <w:instrText xml:space="preserve"> SEQ Formula \* ARABIC </w:instrText>
      </w:r>
      <w:r w:rsidR="003F7A69">
        <w:fldChar w:fldCharType="separate"/>
      </w:r>
      <w:r w:rsidR="00A5174E">
        <w:rPr>
          <w:noProof/>
        </w:rPr>
        <w:t>2</w:t>
      </w:r>
      <w:r w:rsidR="003F7A69">
        <w:rPr>
          <w:noProof/>
        </w:rPr>
        <w:fldChar w:fldCharType="end"/>
      </w:r>
      <w:r>
        <w:t>: Ene</w:t>
      </w:r>
      <w:r w:rsidR="0066510F">
        <w:t>rg</w:t>
      </w:r>
      <w:r>
        <w:t>y consumption formula</w:t>
      </w:r>
    </w:p>
    <w:p w:rsidRPr="00C02CD7" w:rsidR="00C02CD7" w:rsidP="008F4197" w:rsidRDefault="00C02CD7" w14:paraId="66ECB8D2" w14:textId="77777777">
      <w:pPr>
        <w:jc w:val="left"/>
      </w:pPr>
    </w:p>
    <w:p w:rsidRPr="00A06174" w:rsidR="004F596A" w:rsidP="008F4197" w:rsidRDefault="004F596A" w14:paraId="223D9F67" w14:textId="088B306B">
      <w:pPr>
        <w:keepNext/>
        <w:jc w:val="left"/>
        <w:rPr>
          <w:sz w:val="32"/>
          <w:szCs w:val="32"/>
        </w:rPr>
      </w:pPr>
      <m:oMathPara>
        <m:oMath>
          <m:r>
            <w:rPr>
              <w:rFonts w:ascii="Cambria Math" w:hAnsi="Cambria Math"/>
              <w:sz w:val="32"/>
              <w:szCs w:val="32"/>
            </w:rPr>
            <m:t>E</m:t>
          </m:r>
          <m:d>
            <m:dPr>
              <m:begChr m:val="["/>
              <m:endChr m:val="]"/>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mWh</m:t>
                  </m:r>
                </m:num>
                <m:den>
                  <m:r>
                    <w:rPr>
                      <w:rFonts w:ascii="Cambria Math" w:hAnsi="Cambria Math"/>
                      <w:sz w:val="32"/>
                      <w:szCs w:val="32"/>
                    </w:rPr>
                    <m:t>frame</m:t>
                  </m:r>
                </m:den>
              </m:f>
            </m:e>
          </m:d>
          <m:r>
            <w:rPr>
              <w:rFonts w:ascii="Cambria Math" w:hAnsi="Cambria Math"/>
              <w:sz w:val="32"/>
              <w:szCs w:val="32"/>
            </w:rPr>
            <m:t>=E</m:t>
          </m:r>
          <m:d>
            <m:dPr>
              <m:begChr m:val="["/>
              <m:endChr m:val="]"/>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Wh</m:t>
                  </m:r>
                </m:num>
                <m:den>
                  <m:r>
                    <w:rPr>
                      <w:rFonts w:ascii="Cambria Math" w:hAnsi="Cambria Math"/>
                      <w:sz w:val="32"/>
                      <w:szCs w:val="32"/>
                    </w:rPr>
                    <m:t>frame</m:t>
                  </m:r>
                </m:den>
              </m:f>
            </m:e>
          </m:d>
          <m:r>
            <w:rPr>
              <w:rFonts w:ascii="Cambria Math" w:hAnsi="Cambria Math"/>
              <w:sz w:val="32"/>
              <w:szCs w:val="32"/>
            </w:rPr>
            <m:t>×1000</m:t>
          </m:r>
        </m:oMath>
      </m:oMathPara>
    </w:p>
    <w:p w:rsidR="00307DBD" w:rsidP="008F4197" w:rsidRDefault="00307DBD" w14:paraId="2EC86B03" w14:textId="667DE96B">
      <w:pPr>
        <w:pStyle w:val="Caption"/>
        <w:jc w:val="left"/>
      </w:pPr>
      <w:r>
        <w:t xml:space="preserve">Formula </w:t>
      </w:r>
      <w:r w:rsidR="003F7A69">
        <w:fldChar w:fldCharType="begin"/>
      </w:r>
      <w:r w:rsidR="003F7A69">
        <w:instrText xml:space="preserve"> SEQ Formula \* ARABIC </w:instrText>
      </w:r>
      <w:r w:rsidR="003F7A69">
        <w:fldChar w:fldCharType="separate"/>
      </w:r>
      <w:r w:rsidR="00A5174E">
        <w:rPr>
          <w:noProof/>
        </w:rPr>
        <w:t>3</w:t>
      </w:r>
      <w:r w:rsidR="003F7A69">
        <w:rPr>
          <w:noProof/>
        </w:rPr>
        <w:fldChar w:fldCharType="end"/>
      </w:r>
      <w:r>
        <w:t>: Conversion formula between Wh and mWh per frame</w:t>
      </w:r>
    </w:p>
    <w:p w:rsidR="00741D32" w:rsidP="00DF5B3C" w:rsidRDefault="005960B3" w14:paraId="339FAB63" w14:textId="400E6B29">
      <w:r>
        <w:lastRenderedPageBreak/>
        <w:t xml:space="preserve">The lower mWh/frame figure means that </w:t>
      </w:r>
      <w:r w:rsidR="000D23FB">
        <w:t xml:space="preserve">less power is consumed by </w:t>
      </w:r>
      <w:r w:rsidR="008E2DE6">
        <w:t xml:space="preserve">running the inference operations. Taking the measurements </w:t>
      </w:r>
      <w:r w:rsidR="00A52DB6">
        <w:t xml:space="preserve">from this work as an example, </w:t>
      </w:r>
      <w:r w:rsidR="00EA5F9D">
        <w:t xml:space="preserve">the </w:t>
      </w:r>
      <w:r w:rsidR="005E450C">
        <w:t>YOLOv5</w:t>
      </w:r>
      <w:r w:rsidR="00EA5F9D">
        <w:t xml:space="preserve">x needed around 2.5 milliWatt-hours </w:t>
      </w:r>
      <w:r w:rsidR="00BA3F38">
        <w:t xml:space="preserve">of energy to process one frame, while the smallest </w:t>
      </w:r>
      <w:r w:rsidR="005E450C">
        <w:t>YOLOv5</w:t>
      </w:r>
      <w:r w:rsidR="00BA3F38">
        <w:t xml:space="preserve">n only needed 0.15 </w:t>
      </w:r>
      <w:r w:rsidR="00BC1753">
        <w:t xml:space="preserve">mWh/frame, meaning that </w:t>
      </w:r>
      <w:r w:rsidR="005E450C">
        <w:t>YOLOv5</w:t>
      </w:r>
      <w:r w:rsidR="00BC1753">
        <w:t xml:space="preserve">n is around 16 times more power efficient </w:t>
      </w:r>
      <w:r w:rsidR="00C065ED">
        <w:t>while running on Jetson Nano.</w:t>
      </w:r>
    </w:p>
    <w:p w:rsidR="002876D4" w:rsidP="00DF5B3C" w:rsidRDefault="002876D4" w14:paraId="562DB088" w14:textId="77777777"/>
    <w:p w:rsidR="002876D4" w:rsidP="002876D4" w:rsidRDefault="002876D4" w14:paraId="4DAB2038" w14:textId="77777777">
      <w:pPr>
        <w:keepNext/>
        <w:jc w:val="center"/>
      </w:pPr>
      <w:r>
        <w:rPr>
          <w:noProof/>
          <w:color w:val="2B579A"/>
          <w:shd w:val="clear" w:color="auto" w:fill="E6E6E6"/>
        </w:rPr>
        <w:drawing>
          <wp:inline distT="0" distB="0" distL="0" distR="0" wp14:anchorId="4DD2C207" wp14:editId="296A591E">
            <wp:extent cx="5205730" cy="2926715"/>
            <wp:effectExtent l="0" t="0" r="0" b="698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05730" cy="2926715"/>
                    </a:xfrm>
                    <a:prstGeom prst="rect">
                      <a:avLst/>
                    </a:prstGeom>
                  </pic:spPr>
                </pic:pic>
              </a:graphicData>
            </a:graphic>
          </wp:inline>
        </w:drawing>
      </w:r>
    </w:p>
    <w:p w:rsidR="002876D4" w:rsidP="00827D74" w:rsidRDefault="002876D4" w14:paraId="1BCAC9C4" w14:textId="3BABD097">
      <w:pPr>
        <w:pStyle w:val="Caption"/>
        <w:jc w:val="center"/>
      </w:pPr>
      <w:bookmarkStart w:name="_Toc101468361" w:id="13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23</w:t>
      </w:r>
      <w:r>
        <w:rPr>
          <w:color w:val="2B579A"/>
          <w:shd w:val="clear" w:color="auto" w:fill="E6E6E6"/>
        </w:rPr>
        <w:fldChar w:fldCharType="end"/>
      </w:r>
      <w:r w:rsidR="00816215">
        <w:rPr>
          <w:noProof/>
        </w:rPr>
        <w:t>:</w:t>
      </w:r>
      <w:r>
        <w:br/>
      </w:r>
      <w:r>
        <w:t>Power consumption per processed frame in mWh/frame</w:t>
      </w:r>
      <w:bookmarkEnd w:id="131"/>
    </w:p>
    <w:p w:rsidRPr="00827D74" w:rsidR="00827D74" w:rsidP="00827D74" w:rsidRDefault="00827D74" w14:paraId="0318E402" w14:textId="77777777"/>
    <w:p w:rsidR="00827D74" w:rsidP="00827D74" w:rsidRDefault="00827D74" w14:paraId="5FBE0F2C" w14:textId="77ECA02C">
      <w:r>
        <w:t xml:space="preserve">The other advantage of having the GPU device on the </w:t>
      </w:r>
      <w:r w:rsidR="001C23CA">
        <w:t>Edge</w:t>
      </w:r>
      <w:r w:rsidR="008B3965">
        <w:t>,</w:t>
      </w:r>
      <w:r>
        <w:t xml:space="preserve"> besides the inference performance is the power profile of the inference operation. With the GPU accelerated inference being much faster the total energy consumption is much</w:t>
      </w:r>
      <w:r w:rsidR="004F1207">
        <w:t xml:space="preserve"> lower</w:t>
      </w:r>
      <w:r>
        <w:t xml:space="preserve">. </w:t>
      </w:r>
    </w:p>
    <w:p w:rsidR="004373CF" w:rsidP="00827D74" w:rsidRDefault="004373CF" w14:paraId="7DD799F1" w14:textId="77777777"/>
    <w:p w:rsidR="00827D74" w:rsidP="00827D74" w:rsidRDefault="00827D74" w14:paraId="1958EE1E" w14:textId="1386A861">
      <w:r>
        <w:lastRenderedPageBreak/>
        <w:t xml:space="preserve">The mWh/frame figure for Jetson Nano running the inference with the GPU enabled acceleration was 0.15 mWh/frame. Compared to 2.18 mWh/frame for when the GPU was disabled, and 30 times speedup in processing speed we can see the benefit of having a GPU device on the </w:t>
      </w:r>
      <w:r w:rsidR="001C23CA">
        <w:t>Edge</w:t>
      </w:r>
      <w:r>
        <w:t>. Less energy will be consumed while delivering greater performance.</w:t>
      </w:r>
    </w:p>
    <w:p w:rsidR="005372FD" w:rsidP="00741D32" w:rsidRDefault="005372FD" w14:paraId="401EAB3A" w14:textId="578C1C1A">
      <w:pPr>
        <w:spacing w:after="0" w:line="240" w:lineRule="auto"/>
        <w:jc w:val="left"/>
      </w:pPr>
    </w:p>
    <w:p w:rsidR="00135C8D" w:rsidP="00135C8D" w:rsidRDefault="00135C8D" w14:paraId="2A27539A" w14:textId="77777777">
      <w:pPr>
        <w:keepNext/>
        <w:jc w:val="center"/>
      </w:pPr>
      <w:r>
        <w:rPr>
          <w:noProof/>
          <w:color w:val="2B579A"/>
          <w:shd w:val="clear" w:color="auto" w:fill="E6E6E6"/>
        </w:rPr>
        <w:drawing>
          <wp:inline distT="0" distB="0" distL="0" distR="0" wp14:anchorId="573D493A" wp14:editId="652F251D">
            <wp:extent cx="4572000" cy="2571750"/>
            <wp:effectExtent l="0" t="0" r="0" b="0"/>
            <wp:docPr id="572987732" name="Picture 5729877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7732" name="Picture 572987732"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135C8D" w:rsidP="00135C8D" w:rsidRDefault="00135C8D" w14:paraId="41BEFEAF" w14:textId="561228BA">
      <w:pPr>
        <w:pStyle w:val="Caption"/>
        <w:jc w:val="center"/>
      </w:pPr>
      <w:bookmarkStart w:name="_Toc101468362" w:id="132"/>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24</w:t>
      </w:r>
      <w:r>
        <w:rPr>
          <w:color w:val="2B579A"/>
          <w:shd w:val="clear" w:color="auto" w:fill="E6E6E6"/>
        </w:rPr>
        <w:fldChar w:fldCharType="end"/>
      </w:r>
      <w:r w:rsidR="00336884">
        <w:rPr>
          <w:noProof/>
        </w:rPr>
        <w:t>:</w:t>
      </w:r>
      <w:r>
        <w:br/>
      </w:r>
      <w:r>
        <w:t>Power consumption per processed frame in mWh/frame</w:t>
      </w:r>
      <w:r w:rsidR="67558FA3">
        <w:t xml:space="preserve"> (</w:t>
      </w:r>
      <w:r w:rsidR="005E450C">
        <w:t>YOLOv5</w:t>
      </w:r>
      <w:r>
        <w:t xml:space="preserve">n and </w:t>
      </w:r>
      <w:r w:rsidR="005E450C">
        <w:t>YOLOv5</w:t>
      </w:r>
      <w:bookmarkEnd w:id="132"/>
    </w:p>
    <w:p w:rsidRPr="005372FD" w:rsidR="00135C8D" w:rsidP="00DF5B3C" w:rsidRDefault="00135C8D" w14:paraId="005DD0FE" w14:textId="77777777"/>
    <w:p w:rsidR="004F596A" w:rsidP="00A817B6" w:rsidRDefault="004F596A" w14:paraId="44C3AFD7" w14:textId="77777777">
      <w:pPr>
        <w:rPr>
          <w:sz w:val="28"/>
          <w:szCs w:val="28"/>
        </w:rPr>
      </w:pPr>
    </w:p>
    <w:p w:rsidR="00912AC4" w:rsidRDefault="00912AC4" w14:paraId="69D56EDF" w14:textId="4F1A26BD">
      <w:pPr>
        <w:spacing w:after="0" w:line="240" w:lineRule="auto"/>
        <w:jc w:val="left"/>
        <w:rPr>
          <w:sz w:val="28"/>
          <w:szCs w:val="28"/>
        </w:rPr>
      </w:pPr>
      <w:r>
        <w:rPr>
          <w:sz w:val="28"/>
          <w:szCs w:val="28"/>
        </w:rPr>
        <w:br w:type="page"/>
      </w:r>
    </w:p>
    <w:p w:rsidR="0099604F" w:rsidP="00912AC4" w:rsidRDefault="00912AC4" w14:paraId="394D0CA2" w14:textId="73D3F803">
      <w:pPr>
        <w:pStyle w:val="Heading4"/>
      </w:pPr>
      <w:r>
        <w:lastRenderedPageBreak/>
        <w:t xml:space="preserve">Potential powering </w:t>
      </w:r>
      <w:r w:rsidR="51662F85">
        <w:t xml:space="preserve">configuration </w:t>
      </w:r>
      <w:r>
        <w:t>for Jetson Nano</w:t>
      </w:r>
    </w:p>
    <w:p w:rsidR="00912AC4" w:rsidP="00912AC4" w:rsidRDefault="00912AC4" w14:paraId="4F4052C6" w14:textId="1671C9C0">
      <w:r>
        <w:t xml:space="preserve">Given the measured mWh/frame </w:t>
      </w:r>
      <w:r w:rsidR="00466780">
        <w:t>figures, it is possible to determin</w:t>
      </w:r>
      <w:r w:rsidR="002969DA">
        <w:t>e</w:t>
      </w:r>
      <w:r w:rsidR="00466780">
        <w:t xml:space="preserve"> the potential power sources </w:t>
      </w:r>
      <w:r w:rsidR="004658DA">
        <w:t xml:space="preserve">for running the </w:t>
      </w:r>
      <w:r w:rsidR="00386E2A">
        <w:t xml:space="preserve">Jetson Nano development board out on the </w:t>
      </w:r>
      <w:r w:rsidR="001C23CA">
        <w:t>Edge</w:t>
      </w:r>
      <w:r w:rsidR="00386E2A">
        <w:t xml:space="preserve"> without mains connected power supply. </w:t>
      </w:r>
      <w:r w:rsidR="00931DE2">
        <w:t xml:space="preserve">Given its potential deployment </w:t>
      </w:r>
      <w:r w:rsidR="00041611">
        <w:t>environment</w:t>
      </w:r>
      <w:r w:rsidR="00931DE2">
        <w:t xml:space="preserve">, the power performance is one of the crucial factors </w:t>
      </w:r>
      <w:r w:rsidR="00B4316B">
        <w:t xml:space="preserve">that should be taken into consideration if the system is to be powered (or backed up) by </w:t>
      </w:r>
      <w:r w:rsidR="003F60F2">
        <w:t xml:space="preserve">a </w:t>
      </w:r>
      <w:r w:rsidR="00B4316B">
        <w:t>battery power source.</w:t>
      </w:r>
    </w:p>
    <w:p w:rsidR="00F279FA" w:rsidP="00912AC4" w:rsidRDefault="00B4316B" w14:paraId="5F92A281" w14:textId="38E0E85B">
      <w:r>
        <w:t xml:space="preserve">The table </w:t>
      </w:r>
      <w:r w:rsidR="00783986">
        <w:t xml:space="preserve">in Appendix </w:t>
      </w:r>
      <w:r w:rsidR="00C7273A">
        <w:t>D</w:t>
      </w:r>
      <w:r>
        <w:t xml:space="preserve"> lists </w:t>
      </w:r>
      <w:r w:rsidR="004A3C51">
        <w:t xml:space="preserve">a </w:t>
      </w:r>
      <w:r w:rsidR="0018596D">
        <w:t>few potential sources for powering the Jetson Nano on the</w:t>
      </w:r>
      <w:r w:rsidR="00C349AB">
        <w:t xml:space="preserve"> </w:t>
      </w:r>
      <w:r w:rsidR="001C23CA">
        <w:t>Edge</w:t>
      </w:r>
      <w:r w:rsidR="00C349AB">
        <w:t>.</w:t>
      </w:r>
      <w:r w:rsidR="00BF1F58">
        <w:t xml:space="preserve"> The entries in the table assume that all </w:t>
      </w:r>
      <w:r w:rsidR="55ED1BDA">
        <w:t xml:space="preserve">energy </w:t>
      </w:r>
      <w:r w:rsidR="28C89E76">
        <w:t>of</w:t>
      </w:r>
      <w:r w:rsidR="00A470EE">
        <w:t xml:space="preserve"> the storage device can be extracted without triggering </w:t>
      </w:r>
      <w:r w:rsidR="004A3C51">
        <w:t>U</w:t>
      </w:r>
      <w:r w:rsidR="00A470EE">
        <w:t xml:space="preserve">ndervoltage protection or causing brownouts </w:t>
      </w:r>
      <w:r w:rsidR="00FC0A7D">
        <w:t>for the Jetson Nano</w:t>
      </w:r>
      <w:r w:rsidR="00F279FA">
        <w:t>.</w:t>
      </w:r>
    </w:p>
    <w:p w:rsidR="00F7681A" w:rsidP="00F7681A" w:rsidRDefault="516A127B" w14:paraId="529375B7" w14:textId="70C4F965">
      <w:pPr>
        <w:keepNext/>
        <w:jc w:val="center"/>
      </w:pPr>
      <w:r>
        <w:rPr>
          <w:noProof/>
          <w:color w:val="2B579A"/>
          <w:shd w:val="clear" w:color="auto" w:fill="E6E6E6"/>
        </w:rPr>
        <w:drawing>
          <wp:inline distT="0" distB="0" distL="0" distR="0" wp14:anchorId="75917274" wp14:editId="2A55EEB0">
            <wp:extent cx="5205730" cy="2926080"/>
            <wp:effectExtent l="0" t="0" r="0" b="762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3">
                      <a:extLst>
                        <a:ext uri="{28A0092B-C50C-407E-A947-70E740481C1C}">
                          <a14:useLocalDpi xmlns:a14="http://schemas.microsoft.com/office/drawing/2010/main" val="0"/>
                        </a:ext>
                      </a:extLst>
                    </a:blip>
                    <a:stretch>
                      <a:fillRect/>
                    </a:stretch>
                  </pic:blipFill>
                  <pic:spPr>
                    <a:xfrm>
                      <a:off x="0" y="0"/>
                      <a:ext cx="5205730" cy="2926080"/>
                    </a:xfrm>
                    <a:prstGeom prst="rect">
                      <a:avLst/>
                    </a:prstGeom>
                  </pic:spPr>
                </pic:pic>
              </a:graphicData>
            </a:graphic>
          </wp:inline>
        </w:drawing>
      </w:r>
    </w:p>
    <w:p w:rsidRPr="00912AC4" w:rsidR="00B4316B" w:rsidP="00F7681A" w:rsidRDefault="00F7681A" w14:paraId="6568ACC7" w14:textId="5A60E083">
      <w:pPr>
        <w:pStyle w:val="Caption"/>
        <w:jc w:val="center"/>
      </w:pPr>
      <w:bookmarkStart w:name="_Toc101468363" w:id="133"/>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A5174E">
        <w:rPr>
          <w:noProof/>
        </w:rPr>
        <w:t>25</w:t>
      </w:r>
      <w:r>
        <w:rPr>
          <w:color w:val="2B579A"/>
          <w:shd w:val="clear" w:color="auto" w:fill="E6E6E6"/>
        </w:rPr>
        <w:fldChar w:fldCharType="end"/>
      </w:r>
      <w:r>
        <w:t xml:space="preserve">: </w:t>
      </w:r>
      <w:r w:rsidR="002C43DC">
        <w:br/>
      </w:r>
      <w:r>
        <w:t>Potential Battery Powering Options for Jetson Nano</w:t>
      </w:r>
      <w:bookmarkEnd w:id="133"/>
    </w:p>
    <w:p w:rsidR="00CB0979" w:rsidRDefault="00CB0979" w14:paraId="7D50DEBD" w14:textId="77777777">
      <w:pPr>
        <w:spacing w:after="0" w:line="240" w:lineRule="auto"/>
        <w:jc w:val="left"/>
      </w:pPr>
      <w:r>
        <w:br w:type="page"/>
      </w:r>
    </w:p>
    <w:p w:rsidR="00633AB9" w:rsidP="00D924FE" w:rsidRDefault="00D924FE" w14:paraId="6DB67607" w14:textId="4B9F4B88">
      <w:pPr>
        <w:pStyle w:val="Heading2"/>
      </w:pPr>
      <w:bookmarkStart w:name="_Toc101468314" w:id="134"/>
      <w:r>
        <w:lastRenderedPageBreak/>
        <w:t>Comparing</w:t>
      </w:r>
      <w:r w:rsidR="00EC51C3">
        <w:t xml:space="preserve"> </w:t>
      </w:r>
      <w:r w:rsidR="00B93A7D">
        <w:t>E</w:t>
      </w:r>
      <w:r w:rsidR="00EC51C3">
        <w:t>dge computing with</w:t>
      </w:r>
      <w:r w:rsidR="00FE3FA7">
        <w:t xml:space="preserve"> </w:t>
      </w:r>
      <w:r w:rsidR="0066510F">
        <w:t xml:space="preserve">a </w:t>
      </w:r>
      <w:r>
        <w:t>cloud solution</w:t>
      </w:r>
      <w:bookmarkEnd w:id="134"/>
    </w:p>
    <w:p w:rsidR="00BF0D74" w:rsidP="00BF0D74" w:rsidRDefault="00BF0D74" w14:paraId="42A36A06" w14:textId="2720E937">
      <w:r>
        <w:t>Motivated with low performance of Jetson Nano whi</w:t>
      </w:r>
      <w:r w:rsidR="008B39DF">
        <w:t xml:space="preserve">le running bigger </w:t>
      </w:r>
      <w:r w:rsidR="005E450C">
        <w:t>YOLOv5</w:t>
      </w:r>
      <w:r w:rsidR="008B39DF">
        <w:t xml:space="preserve"> neural networks sizes such as </w:t>
      </w:r>
      <w:r w:rsidR="005E450C">
        <w:t>YOLOv5</w:t>
      </w:r>
      <w:r w:rsidR="00B52508">
        <w:t xml:space="preserve">x resulting in under one </w:t>
      </w:r>
      <w:r w:rsidR="00E503DC">
        <w:t>processed</w:t>
      </w:r>
      <w:r w:rsidR="00B52508">
        <w:t xml:space="preserve"> frame per second</w:t>
      </w:r>
      <w:r w:rsidR="00C523D6">
        <w:t xml:space="preserve"> with</w:t>
      </w:r>
      <w:r w:rsidR="002E47F4">
        <w:t xml:space="preserve"> around 2.5 mWh/frame energy consumption</w:t>
      </w:r>
      <w:r w:rsidR="008001A1">
        <w:t xml:space="preserve">, the Azure Computer Vision service was utilised to evaluate the potential performance of the </w:t>
      </w:r>
      <w:r w:rsidR="00911144">
        <w:t>Jetson Nano</w:t>
      </w:r>
      <w:r w:rsidR="00117712">
        <w:t xml:space="preserve"> sending the frames to the cloud for processing</w:t>
      </w:r>
      <w:r w:rsidR="00DB6AFE">
        <w:t>.</w:t>
      </w:r>
    </w:p>
    <w:p w:rsidR="00DB6AFE" w:rsidP="00BF0D74" w:rsidRDefault="004E1A7C" w14:paraId="6358FBC3" w14:textId="2EA6933F">
      <w:r>
        <w:t>Azure Computer Vision service is</w:t>
      </w:r>
      <w:r w:rsidR="00BA6F9E">
        <w:t xml:space="preserve"> Microsoft’s Cloud service capable of running object detection on the clo</w:t>
      </w:r>
      <w:r w:rsidR="002969DA">
        <w:t>u</w:t>
      </w:r>
      <w:r w:rsidR="00BA6F9E">
        <w:t>d, together with other functionalities like image classification, image description</w:t>
      </w:r>
      <w:r w:rsidR="00EB5B42">
        <w:t>, crime</w:t>
      </w:r>
      <w:r w:rsidR="002969DA">
        <w:t xml:space="preserve"> </w:t>
      </w:r>
      <w:r w:rsidR="00EB5B42">
        <w:t>detection from video/photo sources and many others.</w:t>
      </w:r>
    </w:p>
    <w:p w:rsidR="00E13577" w:rsidP="00BF0D74" w:rsidRDefault="00D3213E" w14:paraId="3CE0CB51" w14:textId="67DB5F3D">
      <w:r>
        <w:t>To make sure there are no bottlenecks on the cloud,</w:t>
      </w:r>
      <w:r w:rsidR="00BA640C">
        <w:t xml:space="preserve"> the </w:t>
      </w:r>
      <w:r>
        <w:t xml:space="preserve">paid </w:t>
      </w:r>
      <w:r w:rsidR="00BA640C">
        <w:t>Azure Computer Vision instance</w:t>
      </w:r>
      <w:r w:rsidR="00625781">
        <w:t xml:space="preserve"> – Azure S1</w:t>
      </w:r>
      <w:r w:rsidR="00BA640C">
        <w:t xml:space="preserve"> was used, capable of receiving 10 frames per second</w:t>
      </w:r>
      <w:r w:rsidR="003F4EDE">
        <w:t xml:space="preserve">, located in </w:t>
      </w:r>
      <w:r w:rsidR="002969DA">
        <w:t xml:space="preserve">the </w:t>
      </w:r>
      <w:r w:rsidR="003F4EDE">
        <w:t>geographica</w:t>
      </w:r>
      <w:r w:rsidR="002969DA">
        <w:t>l</w:t>
      </w:r>
      <w:r w:rsidR="003F4EDE">
        <w:t>ly closest region at the time of writing, the UK (United Kingdom) SOUTH</w:t>
      </w:r>
      <w:r w:rsidR="00536F29">
        <w:t xml:space="preserve">. The same functionality can be utilised via </w:t>
      </w:r>
      <w:r w:rsidR="002969DA">
        <w:t xml:space="preserve">the </w:t>
      </w:r>
      <w:r w:rsidR="00536F29">
        <w:t xml:space="preserve">free instance of the service above, but the access is limited to 20 frames per </w:t>
      </w:r>
      <w:r w:rsidR="00467D4E">
        <w:t>minute.</w:t>
      </w:r>
    </w:p>
    <w:p w:rsidR="000A5570" w:rsidRDefault="00E13577" w14:paraId="570B3AD2" w14:textId="14468C23">
      <w:pPr>
        <w:spacing w:after="0" w:line="240" w:lineRule="auto"/>
        <w:jc w:val="left"/>
      </w:pPr>
      <w:r>
        <w:br w:type="page"/>
      </w:r>
    </w:p>
    <w:p w:rsidR="002A4C3C" w:rsidP="002A4C3C" w:rsidRDefault="002A4C3C" w14:paraId="54000012" w14:textId="500C8631">
      <w:r>
        <w:lastRenderedPageBreak/>
        <w:t xml:space="preserve">From the measurement figures, it can be observed that the cloud performance is limited </w:t>
      </w:r>
      <w:r w:rsidR="008C7A86">
        <w:t xml:space="preserve">mostly </w:t>
      </w:r>
      <w:r w:rsidR="009B1DF7">
        <w:t>by</w:t>
      </w:r>
      <w:r w:rsidR="008C7A86">
        <w:t xml:space="preserve"> network t</w:t>
      </w:r>
      <w:r w:rsidR="009B1DF7">
        <w:t>hrough</w:t>
      </w:r>
      <w:r w:rsidR="008C7A86">
        <w:t xml:space="preserve">put. </w:t>
      </w:r>
      <w:r w:rsidR="0081339C">
        <w:t>Achieving only ~</w:t>
      </w:r>
      <w:r w:rsidR="00210F54">
        <w:t>2fps</w:t>
      </w:r>
      <w:r w:rsidR="0081339C">
        <w:t xml:space="preserve"> </w:t>
      </w:r>
      <w:r w:rsidR="00797D6D">
        <w:t>from the Azure</w:t>
      </w:r>
      <w:r w:rsidR="00065A45">
        <w:t xml:space="preserve"> S1</w:t>
      </w:r>
      <w:r w:rsidR="00781E19">
        <w:t xml:space="preserve">, </w:t>
      </w:r>
      <w:r w:rsidR="00365FED">
        <w:t xml:space="preserve">the performance is placed somewhere between locally running </w:t>
      </w:r>
      <w:r w:rsidR="005E450C">
        <w:t>YOLOv5</w:t>
      </w:r>
      <w:r w:rsidR="00365FED">
        <w:t xml:space="preserve">m and </w:t>
      </w:r>
      <w:r w:rsidR="005E450C">
        <w:t>YOLOv5</w:t>
      </w:r>
      <w:r w:rsidR="00365FED">
        <w:t>l</w:t>
      </w:r>
      <w:r w:rsidR="00625781">
        <w:t xml:space="preserve">. </w:t>
      </w:r>
    </w:p>
    <w:p w:rsidR="00165E61" w:rsidP="00165E61" w:rsidRDefault="00165E61" w14:paraId="61A478F1" w14:textId="77777777">
      <w:pPr>
        <w:keepNext/>
        <w:jc w:val="center"/>
      </w:pPr>
      <w:r>
        <w:rPr>
          <w:noProof/>
          <w:color w:val="2B579A"/>
          <w:shd w:val="clear" w:color="auto" w:fill="E6E6E6"/>
        </w:rPr>
        <w:drawing>
          <wp:inline distT="0" distB="0" distL="0" distR="0" wp14:anchorId="62AAFA12" wp14:editId="5448778E">
            <wp:extent cx="5205730" cy="2926715"/>
            <wp:effectExtent l="0" t="0" r="0" b="698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05730" cy="2926715"/>
                    </a:xfrm>
                    <a:prstGeom prst="rect">
                      <a:avLst/>
                    </a:prstGeom>
                  </pic:spPr>
                </pic:pic>
              </a:graphicData>
            </a:graphic>
          </wp:inline>
        </w:drawing>
      </w:r>
    </w:p>
    <w:p w:rsidR="00625781" w:rsidP="001F4519" w:rsidRDefault="00165E61" w14:paraId="34332E73" w14:textId="5D1A2BDD">
      <w:pPr>
        <w:pStyle w:val="Caption"/>
        <w:jc w:val="center"/>
      </w:pPr>
      <w:bookmarkStart w:name="_Toc101468364" w:id="135"/>
      <w:r>
        <w:t xml:space="preserve">Figure </w:t>
      </w:r>
      <w:r w:rsidRPr="2224AA61">
        <w:rPr>
          <w:color w:val="2B579A"/>
        </w:rPr>
        <w:fldChar w:fldCharType="begin"/>
      </w:r>
      <w:r>
        <w:instrText>SEQ Figure \* ARABIC</w:instrText>
      </w:r>
      <w:r w:rsidRPr="2224AA61">
        <w:rPr>
          <w:color w:val="2B579A"/>
        </w:rPr>
        <w:fldChar w:fldCharType="separate"/>
      </w:r>
      <w:r w:rsidR="00A5174E">
        <w:rPr>
          <w:noProof/>
        </w:rPr>
        <w:t>26</w:t>
      </w:r>
      <w:r w:rsidRPr="2224AA61">
        <w:rPr>
          <w:color w:val="2B579A"/>
        </w:rPr>
        <w:fldChar w:fldCharType="end"/>
      </w:r>
      <w:r>
        <w:t xml:space="preserve">: </w:t>
      </w:r>
      <w:r w:rsidR="002C43DC">
        <w:br/>
      </w:r>
      <w:r w:rsidR="6ACB0169">
        <w:t xml:space="preserve">Frame rate inference comparison between the </w:t>
      </w:r>
      <w:r>
        <w:t xml:space="preserve">Azure Object </w:t>
      </w:r>
      <w:r w:rsidR="6ACB0169">
        <w:t xml:space="preserve">classification to the </w:t>
      </w:r>
      <w:r w:rsidR="005E450C">
        <w:t>YOLOv5</w:t>
      </w:r>
      <w:r>
        <w:t xml:space="preserve"> </w:t>
      </w:r>
      <w:r w:rsidR="6ACB0169">
        <w:t xml:space="preserve">running at the </w:t>
      </w:r>
      <w:r w:rsidR="001C23CA">
        <w:t>Edge</w:t>
      </w:r>
      <w:bookmarkEnd w:id="135"/>
      <w:ins w:author="Machado, Pedro" w:date="2022-04-21T11:09:00Z" w:id="136">
        <w:r w:rsidR="6ACB0169">
          <w:t xml:space="preserve"> </w:t>
        </w:r>
      </w:ins>
    </w:p>
    <w:p w:rsidRPr="001F4519" w:rsidR="001F4519" w:rsidP="001F4519" w:rsidRDefault="001F4519" w14:paraId="28DF733F" w14:textId="5170A848">
      <w:pPr>
        <w:spacing w:after="0" w:line="240" w:lineRule="auto"/>
        <w:jc w:val="left"/>
      </w:pPr>
      <w:r>
        <w:br w:type="page"/>
      </w:r>
    </w:p>
    <w:p w:rsidR="00625781" w:rsidP="00625781" w:rsidRDefault="00625781" w14:paraId="017AF36A" w14:textId="5160CC4A">
      <w:r>
        <w:lastRenderedPageBreak/>
        <w:t xml:space="preserve">Regarding the power consumption, </w:t>
      </w:r>
      <w:r w:rsidR="000D5B5F">
        <w:t xml:space="preserve">just like for the FPS performance, it is placed somewhere between locally running </w:t>
      </w:r>
      <w:r w:rsidR="005E450C">
        <w:t>YOLOv5</w:t>
      </w:r>
      <w:r w:rsidR="000D5B5F">
        <w:t xml:space="preserve">m and </w:t>
      </w:r>
      <w:r w:rsidR="005E450C">
        <w:t>YOLOv5</w:t>
      </w:r>
      <w:r w:rsidR="000D5B5F">
        <w:t xml:space="preserve">l. </w:t>
      </w:r>
      <w:r w:rsidR="003F1B21">
        <w:t xml:space="preserve">On average, the energy needed for sending one frame and obtaining the inference results from the cloud was around </w:t>
      </w:r>
      <w:r w:rsidR="00370CA7">
        <w:t>2 mWh per frame.</w:t>
      </w:r>
    </w:p>
    <w:p w:rsidR="001F4519" w:rsidP="001F4519" w:rsidRDefault="001F4519" w14:paraId="338C7557" w14:textId="77777777">
      <w:pPr>
        <w:keepNext/>
        <w:jc w:val="center"/>
      </w:pPr>
      <w:r>
        <w:rPr>
          <w:noProof/>
          <w:color w:val="2B579A"/>
          <w:shd w:val="clear" w:color="auto" w:fill="E6E6E6"/>
        </w:rPr>
        <w:drawing>
          <wp:inline distT="0" distB="0" distL="0" distR="0" wp14:anchorId="3E344560" wp14:editId="76565222">
            <wp:extent cx="5205730" cy="2926715"/>
            <wp:effectExtent l="0" t="0" r="0" b="6985"/>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05730" cy="2926715"/>
                    </a:xfrm>
                    <a:prstGeom prst="rect">
                      <a:avLst/>
                    </a:prstGeom>
                  </pic:spPr>
                </pic:pic>
              </a:graphicData>
            </a:graphic>
          </wp:inline>
        </w:drawing>
      </w:r>
    </w:p>
    <w:p w:rsidR="001F4519" w:rsidP="001F4519" w:rsidRDefault="001F4519" w14:paraId="2E7E4BF2" w14:textId="4F9920AA">
      <w:pPr>
        <w:pStyle w:val="Caption"/>
        <w:jc w:val="center"/>
      </w:pPr>
      <w:bookmarkStart w:name="_Toc101468365" w:id="137"/>
      <w:r>
        <w:t xml:space="preserve">Figure </w:t>
      </w:r>
      <w:r w:rsidRPr="2224AA61">
        <w:rPr>
          <w:color w:val="2B579A"/>
        </w:rPr>
        <w:fldChar w:fldCharType="begin"/>
      </w:r>
      <w:r>
        <w:instrText>SEQ Figure \* ARABIC</w:instrText>
      </w:r>
      <w:r w:rsidRPr="2224AA61">
        <w:rPr>
          <w:color w:val="2B579A"/>
        </w:rPr>
        <w:fldChar w:fldCharType="separate"/>
      </w:r>
      <w:r w:rsidR="00A5174E">
        <w:rPr>
          <w:noProof/>
        </w:rPr>
        <w:t>27</w:t>
      </w:r>
      <w:r w:rsidRPr="2224AA61">
        <w:rPr>
          <w:color w:val="2B579A"/>
        </w:rPr>
        <w:fldChar w:fldCharType="end"/>
      </w:r>
      <w:r>
        <w:t>:</w:t>
      </w:r>
      <w:r w:rsidR="002C43DC">
        <w:br/>
      </w:r>
      <w:r w:rsidR="0A2776C4">
        <w:t xml:space="preserve"> </w:t>
      </w:r>
      <w:r w:rsidRPr="0012627D">
        <w:t xml:space="preserve">Azure Object Detection </w:t>
      </w:r>
      <w:commentRangeStart w:id="138"/>
      <w:r w:rsidRPr="0012627D">
        <w:t xml:space="preserve">Performance </w:t>
      </w:r>
      <w:commentRangeEnd w:id="138"/>
      <w:r>
        <w:rPr>
          <w:rStyle w:val="CommentReference"/>
        </w:rPr>
        <w:commentReference w:id="138"/>
      </w:r>
      <w:r w:rsidRPr="0012627D">
        <w:t xml:space="preserve">Compared to </w:t>
      </w:r>
      <w:r w:rsidR="00BA1F75">
        <w:t>Edge Deployed</w:t>
      </w:r>
      <w:r w:rsidRPr="0012627D">
        <w:t xml:space="preserve"> </w:t>
      </w:r>
      <w:r w:rsidR="005E450C">
        <w:t>YOLOv5</w:t>
      </w:r>
      <w:r w:rsidRPr="0012627D">
        <w:t xml:space="preserve"> - </w:t>
      </w:r>
      <w:r>
        <w:t>mWh/frame</w:t>
      </w:r>
      <w:bookmarkEnd w:id="137"/>
    </w:p>
    <w:p w:rsidR="000D5590" w:rsidP="000D5590" w:rsidRDefault="000D5590" w14:paraId="5829ECC1" w14:textId="77777777"/>
    <w:p w:rsidR="000D5590" w:rsidRDefault="000D5590" w14:paraId="708533FC" w14:textId="53BA0AC3">
      <w:pPr>
        <w:spacing w:after="0" w:line="240" w:lineRule="auto"/>
        <w:jc w:val="left"/>
      </w:pPr>
    </w:p>
    <w:p w:rsidR="000D5590" w:rsidP="000D5590" w:rsidRDefault="000D5590" w14:paraId="41CB594B" w14:textId="6B099426">
      <w:r>
        <w:t>The area where Cloud Computer Services come to their best is for th</w:t>
      </w:r>
      <w:r w:rsidR="00C709A5">
        <w:t xml:space="preserve">ose </w:t>
      </w:r>
      <w:r>
        <w:t>devices that do not have any kind of GPU (or otherwise) accelerated capabilities on</w:t>
      </w:r>
      <w:r w:rsidR="009B1DF7">
        <w:t xml:space="preserve"> </w:t>
      </w:r>
      <w:r>
        <w:t xml:space="preserve">board. </w:t>
      </w:r>
    </w:p>
    <w:p w:rsidRPr="00625781" w:rsidR="001F4519" w:rsidP="00625781" w:rsidRDefault="000D5590" w14:paraId="552625FE" w14:textId="17436FD7">
      <w:r>
        <w:t xml:space="preserve">When the measurements were compared to CPU only inference results on Jetson Nano, it is clear that </w:t>
      </w:r>
      <w:r w:rsidR="00ED7C1E">
        <w:t>utilising Azure S1 resulted in both better power and energy performance.</w:t>
      </w:r>
    </w:p>
    <w:p w:rsidR="002A4C3C" w:rsidP="002A4C3C" w:rsidRDefault="000A5570" w14:paraId="112ACFE1" w14:textId="77777777">
      <w:pPr>
        <w:keepNext/>
        <w:jc w:val="center"/>
      </w:pPr>
      <w:r>
        <w:rPr>
          <w:noProof/>
          <w:color w:val="2B579A"/>
          <w:shd w:val="clear" w:color="auto" w:fill="E6E6E6"/>
        </w:rPr>
        <w:lastRenderedPageBreak/>
        <w:drawing>
          <wp:inline distT="0" distB="0" distL="0" distR="0" wp14:anchorId="786AA5BE" wp14:editId="3D66C196">
            <wp:extent cx="5205730" cy="2926715"/>
            <wp:effectExtent l="0" t="0" r="0" b="6985"/>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05730" cy="2926715"/>
                    </a:xfrm>
                    <a:prstGeom prst="rect">
                      <a:avLst/>
                    </a:prstGeom>
                  </pic:spPr>
                </pic:pic>
              </a:graphicData>
            </a:graphic>
          </wp:inline>
        </w:drawing>
      </w:r>
    </w:p>
    <w:p w:rsidRPr="00BF0D74" w:rsidR="000A5570" w:rsidP="002A4C3C" w:rsidRDefault="002A4C3C" w14:paraId="1E859D3D" w14:textId="40488A6B">
      <w:pPr>
        <w:pStyle w:val="Caption"/>
        <w:jc w:val="center"/>
      </w:pPr>
      <w:bookmarkStart w:name="_Toc101468366" w:id="139"/>
      <w:r>
        <w:t xml:space="preserve">Figure </w:t>
      </w:r>
      <w:r w:rsidR="003F7A69">
        <w:fldChar w:fldCharType="begin"/>
      </w:r>
      <w:r w:rsidR="003F7A69">
        <w:instrText xml:space="preserve"> SEQ Figure \* ARABIC </w:instrText>
      </w:r>
      <w:r w:rsidR="003F7A69">
        <w:fldChar w:fldCharType="separate"/>
      </w:r>
      <w:r w:rsidR="00A5174E">
        <w:rPr>
          <w:noProof/>
        </w:rPr>
        <w:t>28</w:t>
      </w:r>
      <w:r w:rsidR="003F7A69">
        <w:rPr>
          <w:noProof/>
        </w:rPr>
        <w:fldChar w:fldCharType="end"/>
      </w:r>
      <w:r>
        <w:t>:</w:t>
      </w:r>
      <w:r w:rsidR="742597A2">
        <w:t xml:space="preserve"> </w:t>
      </w:r>
      <w:r w:rsidR="002C43DC">
        <w:br/>
      </w:r>
      <w:r w:rsidRPr="00FB2FC0">
        <w:t>Azure Object Detection Performance Compared</w:t>
      </w:r>
      <w:r w:rsidR="00F14BD6">
        <w:t xml:space="preserve"> to</w:t>
      </w:r>
      <w:r w:rsidRPr="00FB2FC0">
        <w:t xml:space="preserve"> </w:t>
      </w:r>
      <w:r w:rsidR="00083F8B">
        <w:t>Edge Deployed YoloV5</w:t>
      </w:r>
      <w:r>
        <w:t xml:space="preserve"> </w:t>
      </w:r>
      <w:r w:rsidR="00083F8B">
        <w:br/>
      </w:r>
      <w:r>
        <w:t>(</w:t>
      </w:r>
      <w:r w:rsidR="00083F8B">
        <w:t xml:space="preserve">Jetson </w:t>
      </w:r>
      <w:r>
        <w:t>in CPU only mode)</w:t>
      </w:r>
      <w:r w:rsidRPr="00FB2FC0">
        <w:t xml:space="preserve"> </w:t>
      </w:r>
      <w:r w:rsidR="004B1B73">
        <w:t>–</w:t>
      </w:r>
      <w:r w:rsidRPr="00FB2FC0">
        <w:t xml:space="preserve"> </w:t>
      </w:r>
      <w:r w:rsidR="004B1B73">
        <w:t>mWh/frame</w:t>
      </w:r>
      <w:bookmarkEnd w:id="139"/>
    </w:p>
    <w:p w:rsidR="00D12206" w:rsidP="00D12206" w:rsidRDefault="1D7945EF" w14:paraId="07EFC8DF" w14:textId="77777777">
      <w:pPr>
        <w:keepNext/>
        <w:jc w:val="center"/>
      </w:pPr>
      <w:r>
        <w:rPr>
          <w:noProof/>
          <w:color w:val="2B579A"/>
          <w:shd w:val="clear" w:color="auto" w:fill="E6E6E6"/>
        </w:rPr>
        <w:drawing>
          <wp:inline distT="0" distB="0" distL="0" distR="0" wp14:anchorId="12E52DE1" wp14:editId="520A7D22">
            <wp:extent cx="4572000" cy="2571750"/>
            <wp:effectExtent l="0" t="0" r="0" b="0"/>
            <wp:docPr id="1050773254" name="Picture 105077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BF0D74" w:rsidR="004422D2" w:rsidP="004422D2" w:rsidRDefault="00D12206" w14:paraId="303EFAAB" w14:textId="4D79DC43">
      <w:pPr>
        <w:pStyle w:val="Caption"/>
        <w:jc w:val="center"/>
      </w:pPr>
      <w:bookmarkStart w:name="_Toc101468367" w:id="140"/>
      <w:r>
        <w:t xml:space="preserve">Figure </w:t>
      </w:r>
      <w:r w:rsidR="003F7A69">
        <w:fldChar w:fldCharType="begin"/>
      </w:r>
      <w:r w:rsidR="003F7A69">
        <w:instrText xml:space="preserve"> SEQ Figure \* ARABIC </w:instrText>
      </w:r>
      <w:r w:rsidR="003F7A69">
        <w:fldChar w:fldCharType="separate"/>
      </w:r>
      <w:r w:rsidR="00A5174E">
        <w:rPr>
          <w:noProof/>
        </w:rPr>
        <w:t>29</w:t>
      </w:r>
      <w:r w:rsidR="003F7A69">
        <w:rPr>
          <w:noProof/>
        </w:rPr>
        <w:fldChar w:fldCharType="end"/>
      </w:r>
      <w:r>
        <w:t xml:space="preserve">: Azure Object Detection Performance Compared </w:t>
      </w:r>
      <w:r w:rsidR="005549A9">
        <w:t xml:space="preserve">to </w:t>
      </w:r>
      <w:r>
        <w:t>Edge Deployed YoloV5</w:t>
      </w:r>
      <w:bookmarkEnd w:id="140"/>
      <w:r w:rsidR="004422D2">
        <w:t xml:space="preserve"> </w:t>
      </w:r>
      <w:r w:rsidR="004422D2">
        <w:t>(Jetson in CPU only mode)</w:t>
      </w:r>
      <w:r w:rsidRPr="00FB2FC0" w:rsidR="004422D2">
        <w:t xml:space="preserve"> </w:t>
      </w:r>
      <w:r w:rsidR="004422D2">
        <w:t>–</w:t>
      </w:r>
      <w:r w:rsidRPr="00FB2FC0" w:rsidR="004422D2">
        <w:t xml:space="preserve"> </w:t>
      </w:r>
      <w:r w:rsidR="004422D2">
        <w:t>FPS</w:t>
      </w:r>
    </w:p>
    <w:p w:rsidR="001317B8" w:rsidP="00D12206" w:rsidRDefault="001317B8" w14:paraId="0D9ADE6F" w14:textId="7B235240">
      <w:pPr>
        <w:pStyle w:val="Caption"/>
        <w:jc w:val="center"/>
      </w:pPr>
    </w:p>
    <w:p w:rsidR="008A36C5" w:rsidP="007748CC" w:rsidRDefault="00833690" w14:paraId="6F2026DA" w14:textId="1410C477">
      <w:pPr>
        <w:pStyle w:val="Caption"/>
        <w:jc w:val="center"/>
      </w:pPr>
      <w:r>
        <w:br w:type="page"/>
      </w:r>
    </w:p>
    <w:p w:rsidR="007748CC" w:rsidP="00A932DE" w:rsidRDefault="00991ABF" w14:paraId="2F456390" w14:textId="281065E0">
      <w:pPr>
        <w:pStyle w:val="Heading2"/>
      </w:pPr>
      <w:bookmarkStart w:name="_Toc101468315" w:id="141"/>
      <w:r>
        <w:lastRenderedPageBreak/>
        <w:t>Results</w:t>
      </w:r>
      <w:bookmarkEnd w:id="141"/>
    </w:p>
    <w:p w:rsidR="00991ABF" w:rsidP="00991ABF" w:rsidRDefault="00991ABF" w14:paraId="43C0DB27" w14:textId="5E5FD567">
      <w:r>
        <w:t xml:space="preserve">The results of the measurements are included in the table below. </w:t>
      </w:r>
      <w:r w:rsidR="00506AD3">
        <w:t>More details on these can be found in Appendix C of this report.</w:t>
      </w:r>
    </w:p>
    <w:p w:rsidR="00221452" w:rsidP="00221452" w:rsidRDefault="00221452" w14:paraId="4CCE1DE7" w14:textId="04642C77">
      <w:pPr>
        <w:pStyle w:val="Caption"/>
        <w:keepNext/>
      </w:pPr>
    </w:p>
    <w:p w:rsidR="007848F2" w:rsidP="007848F2" w:rsidRDefault="007848F2" w14:paraId="53BA30C0" w14:textId="223EC2F4">
      <w:pPr>
        <w:pStyle w:val="Caption"/>
        <w:keepNext/>
      </w:pPr>
      <w:bookmarkStart w:name="_Toc101467302" w:id="142"/>
      <w:r>
        <w:t xml:space="preserve">Table </w:t>
      </w:r>
      <w:r w:rsidR="003F7A69">
        <w:fldChar w:fldCharType="begin"/>
      </w:r>
      <w:r w:rsidR="003F7A69">
        <w:instrText xml:space="preserve"> SEQ Table \* ARABIC </w:instrText>
      </w:r>
      <w:r w:rsidR="003F7A69">
        <w:fldChar w:fldCharType="separate"/>
      </w:r>
      <w:r w:rsidR="00A5174E">
        <w:rPr>
          <w:noProof/>
        </w:rPr>
        <w:t>6</w:t>
      </w:r>
      <w:r w:rsidR="003F7A69">
        <w:rPr>
          <w:noProof/>
        </w:rPr>
        <w:fldChar w:fldCharType="end"/>
      </w:r>
      <w:r>
        <w:t xml:space="preserve">: </w:t>
      </w:r>
      <w:r w:rsidRPr="00975C61">
        <w:t>Measurement Results obtained via Jetson Nano</w:t>
      </w:r>
      <w:bookmarkEnd w:id="142"/>
    </w:p>
    <w:tbl>
      <w:tblPr>
        <w:tblStyle w:val="TableGrid"/>
        <w:tblW w:w="0" w:type="auto"/>
        <w:tblLook w:val="04A0" w:firstRow="1" w:lastRow="0" w:firstColumn="1" w:lastColumn="0" w:noHBand="0" w:noVBand="1"/>
      </w:tblPr>
      <w:tblGrid>
        <w:gridCol w:w="2729"/>
        <w:gridCol w:w="2729"/>
        <w:gridCol w:w="2730"/>
      </w:tblGrid>
      <w:tr w:rsidR="0086452E" w:rsidTr="0086452E" w14:paraId="68AF3A0B" w14:textId="77777777">
        <w:tc>
          <w:tcPr>
            <w:tcW w:w="2729" w:type="dxa"/>
          </w:tcPr>
          <w:p w:rsidR="0086452E" w:rsidP="00404DE3" w:rsidRDefault="0086452E" w14:paraId="7E2CB830" w14:textId="3905EFF1">
            <w:pPr>
              <w:jc w:val="left"/>
            </w:pPr>
            <w:r>
              <w:t>Neural Network</w:t>
            </w:r>
          </w:p>
        </w:tc>
        <w:tc>
          <w:tcPr>
            <w:tcW w:w="2729" w:type="dxa"/>
          </w:tcPr>
          <w:p w:rsidR="00404DE3" w:rsidP="00404DE3" w:rsidRDefault="00404DE3" w14:paraId="14A3122F" w14:textId="7256E55A">
            <w:pPr>
              <w:jc w:val="left"/>
            </w:pPr>
            <w:r>
              <w:t>Average framerate</w:t>
            </w:r>
            <w:r>
              <w:br/>
            </w:r>
            <w:r>
              <w:t>[frames/second]</w:t>
            </w:r>
          </w:p>
        </w:tc>
        <w:tc>
          <w:tcPr>
            <w:tcW w:w="2730" w:type="dxa"/>
          </w:tcPr>
          <w:p w:rsidR="00404DE3" w:rsidP="00404DE3" w:rsidRDefault="00404DE3" w14:paraId="4EFD5B95" w14:textId="58BD0FB6">
            <w:pPr>
              <w:jc w:val="left"/>
            </w:pPr>
            <w:r>
              <w:t>Average energy consumption per frame</w:t>
            </w:r>
            <w:r>
              <w:br/>
            </w:r>
            <w:r>
              <w:t>[mWh/frame]</w:t>
            </w:r>
          </w:p>
        </w:tc>
      </w:tr>
      <w:tr w:rsidR="0086452E" w:rsidTr="0086452E" w14:paraId="716C0DD9" w14:textId="77777777">
        <w:tc>
          <w:tcPr>
            <w:tcW w:w="2729" w:type="dxa"/>
          </w:tcPr>
          <w:p w:rsidR="0086452E" w:rsidP="00991ABF" w:rsidRDefault="006F18BE" w14:paraId="2552ACD0" w14:textId="4EDE4947">
            <w:r>
              <w:t>YOLOv5n</w:t>
            </w:r>
          </w:p>
        </w:tc>
        <w:tc>
          <w:tcPr>
            <w:tcW w:w="2729" w:type="dxa"/>
          </w:tcPr>
          <w:p w:rsidR="0086452E" w:rsidP="00991ABF" w:rsidRDefault="004E0851" w14:paraId="6FBC61DB" w14:textId="43345F90">
            <w:r>
              <w:t>12.34</w:t>
            </w:r>
          </w:p>
        </w:tc>
        <w:tc>
          <w:tcPr>
            <w:tcW w:w="2730" w:type="dxa"/>
          </w:tcPr>
          <w:p w:rsidR="0086452E" w:rsidP="00991ABF" w:rsidRDefault="00135BAD" w14:paraId="2902F48A" w14:textId="453B10FF">
            <w:r>
              <w:t>0.15</w:t>
            </w:r>
            <w:r w:rsidR="008358F8">
              <w:t>4</w:t>
            </w:r>
          </w:p>
        </w:tc>
      </w:tr>
      <w:tr w:rsidR="0086452E" w:rsidTr="0086452E" w14:paraId="2A6331A6" w14:textId="77777777">
        <w:tc>
          <w:tcPr>
            <w:tcW w:w="2729" w:type="dxa"/>
          </w:tcPr>
          <w:p w:rsidR="0086452E" w:rsidP="00991ABF" w:rsidRDefault="006F18BE" w14:paraId="595C351E" w14:textId="7C150AB8">
            <w:r>
              <w:t>YOLOv5</w:t>
            </w:r>
            <w:r w:rsidR="00EA6D11">
              <w:t>s</w:t>
            </w:r>
          </w:p>
        </w:tc>
        <w:tc>
          <w:tcPr>
            <w:tcW w:w="2729" w:type="dxa"/>
          </w:tcPr>
          <w:p w:rsidR="0086452E" w:rsidP="00991ABF" w:rsidRDefault="004E0851" w14:paraId="416EA055" w14:textId="02E12A90">
            <w:r>
              <w:t>6.082</w:t>
            </w:r>
          </w:p>
        </w:tc>
        <w:tc>
          <w:tcPr>
            <w:tcW w:w="2730" w:type="dxa"/>
          </w:tcPr>
          <w:p w:rsidR="0086452E" w:rsidP="00991ABF" w:rsidRDefault="00135BAD" w14:paraId="4C09ADF3" w14:textId="63754518">
            <w:r>
              <w:t>0.3</w:t>
            </w:r>
            <w:r w:rsidR="008358F8">
              <w:t>48</w:t>
            </w:r>
          </w:p>
        </w:tc>
      </w:tr>
      <w:tr w:rsidR="0086452E" w:rsidTr="0086452E" w14:paraId="36DCA94C" w14:textId="77777777">
        <w:tc>
          <w:tcPr>
            <w:tcW w:w="2729" w:type="dxa"/>
          </w:tcPr>
          <w:p w:rsidR="0086452E" w:rsidP="00991ABF" w:rsidRDefault="00EA6D11" w14:paraId="3A747623" w14:textId="685FAC4C">
            <w:r>
              <w:t>YOLOv5m</w:t>
            </w:r>
          </w:p>
        </w:tc>
        <w:tc>
          <w:tcPr>
            <w:tcW w:w="2729" w:type="dxa"/>
          </w:tcPr>
          <w:p w:rsidR="0086452E" w:rsidP="00991ABF" w:rsidRDefault="004E0851" w14:paraId="20E4E579" w14:textId="20FEFF5A">
            <w:r>
              <w:t>2.78</w:t>
            </w:r>
          </w:p>
        </w:tc>
        <w:tc>
          <w:tcPr>
            <w:tcW w:w="2730" w:type="dxa"/>
          </w:tcPr>
          <w:p w:rsidR="0086452E" w:rsidP="00991ABF" w:rsidRDefault="008358F8" w14:paraId="084414BF" w14:textId="6066EAEE">
            <w:r>
              <w:t>0.793</w:t>
            </w:r>
          </w:p>
        </w:tc>
      </w:tr>
      <w:tr w:rsidR="0086452E" w:rsidTr="0086452E" w14:paraId="0BCD58E6" w14:textId="77777777">
        <w:tc>
          <w:tcPr>
            <w:tcW w:w="2729" w:type="dxa"/>
          </w:tcPr>
          <w:p w:rsidR="0086452E" w:rsidP="00991ABF" w:rsidRDefault="00EA6D11" w14:paraId="4A578E24" w14:textId="75CF1A0A">
            <w:r>
              <w:t>YOLOv5l</w:t>
            </w:r>
          </w:p>
        </w:tc>
        <w:tc>
          <w:tcPr>
            <w:tcW w:w="2729" w:type="dxa"/>
          </w:tcPr>
          <w:p w:rsidR="0086452E" w:rsidP="00991ABF" w:rsidRDefault="008358F8" w14:paraId="1BF4EA80" w14:textId="5B54EC0D">
            <w:r>
              <w:t>1.588</w:t>
            </w:r>
          </w:p>
        </w:tc>
        <w:tc>
          <w:tcPr>
            <w:tcW w:w="2730" w:type="dxa"/>
          </w:tcPr>
          <w:p w:rsidR="0086452E" w:rsidP="00991ABF" w:rsidRDefault="008358F8" w14:paraId="1DD4E7CD" w14:textId="557BF514">
            <w:r>
              <w:t>1.446</w:t>
            </w:r>
          </w:p>
        </w:tc>
      </w:tr>
      <w:tr w:rsidR="00EA6D11" w:rsidTr="0086452E" w14:paraId="1F574C7F" w14:textId="77777777">
        <w:tc>
          <w:tcPr>
            <w:tcW w:w="2729" w:type="dxa"/>
          </w:tcPr>
          <w:p w:rsidR="00EA6D11" w:rsidP="00991ABF" w:rsidRDefault="00EA6D11" w14:paraId="3EB2E92B" w14:textId="727AC102">
            <w:r>
              <w:t>YOLOv5x</w:t>
            </w:r>
          </w:p>
        </w:tc>
        <w:tc>
          <w:tcPr>
            <w:tcW w:w="2729" w:type="dxa"/>
          </w:tcPr>
          <w:p w:rsidR="00EA6D11" w:rsidP="00991ABF" w:rsidRDefault="008358F8" w14:paraId="70A7FEEB" w14:textId="5E58BC46">
            <w:r>
              <w:t>0.91</w:t>
            </w:r>
          </w:p>
        </w:tc>
        <w:tc>
          <w:tcPr>
            <w:tcW w:w="2730" w:type="dxa"/>
          </w:tcPr>
          <w:p w:rsidR="00EA6D11" w:rsidP="00991ABF" w:rsidRDefault="008358F8" w14:paraId="77EB7793" w14:textId="18ADFA70">
            <w:r>
              <w:t>2.531</w:t>
            </w:r>
          </w:p>
        </w:tc>
      </w:tr>
    </w:tbl>
    <w:p w:rsidRPr="00991ABF" w:rsidR="00F54200" w:rsidP="00991ABF" w:rsidRDefault="00F54200" w14:paraId="191F7A19" w14:textId="77777777"/>
    <w:p w:rsidR="00753F9A" w:rsidP="00753F9A" w:rsidRDefault="00753F9A" w14:paraId="5E76CC05" w14:textId="77777777">
      <w:pPr>
        <w:pStyle w:val="ChapterNumber"/>
      </w:pPr>
      <w:bookmarkStart w:name="_Toc101468316" w:id="143"/>
      <w:bookmarkEnd w:id="143"/>
    </w:p>
    <w:p w:rsidR="00753F9A" w:rsidP="00753F9A" w:rsidRDefault="00753F9A" w14:paraId="0E7DC64B" w14:textId="77777777">
      <w:pPr>
        <w:pStyle w:val="CHAPTERHEADING"/>
      </w:pPr>
      <w:bookmarkStart w:name="_Toc56776131" w:id="144"/>
      <w:bookmarkStart w:name="_Toc101468317" w:id="145"/>
      <w:r>
        <w:t>CONCLUSIONS / FUTURE WORK</w:t>
      </w:r>
      <w:bookmarkEnd w:id="144"/>
      <w:bookmarkEnd w:id="145"/>
    </w:p>
    <w:p w:rsidR="001838FC" w:rsidP="001838FC" w:rsidRDefault="00427D18" w14:paraId="11A0F184" w14:textId="04499529">
      <w:pPr>
        <w:pStyle w:val="Heading2"/>
      </w:pPr>
      <w:bookmarkStart w:name="_Toc101468318" w:id="146"/>
      <w:r>
        <w:t>Conclusion</w:t>
      </w:r>
      <w:r w:rsidR="00575B3D">
        <w:t>s</w:t>
      </w:r>
      <w:bookmarkEnd w:id="146"/>
    </w:p>
    <w:p w:rsidR="00361876" w:rsidP="006659BC" w:rsidRDefault="006659BC" w14:paraId="5218CCD0" w14:textId="136A0A1F">
      <w:commentRangeStart w:id="147"/>
      <w:commentRangeStart w:id="148"/>
      <w:r>
        <w:t>The goal</w:t>
      </w:r>
      <w:r w:rsidR="002D6A96">
        <w:t xml:space="preserve"> of the project was </w:t>
      </w:r>
      <w:r w:rsidR="009572D5">
        <w:t xml:space="preserve">to </w:t>
      </w:r>
      <w:r w:rsidR="001A6701">
        <w:t xml:space="preserve">capture </w:t>
      </w:r>
      <w:r w:rsidR="00937C9A">
        <w:t xml:space="preserve">and analyse the </w:t>
      </w:r>
      <w:r w:rsidR="00C14DE1">
        <w:t xml:space="preserve">performance </w:t>
      </w:r>
      <w:r w:rsidR="00695911">
        <w:t xml:space="preserve">of the </w:t>
      </w:r>
      <w:r w:rsidR="00E179F2">
        <w:t>NVIDIA</w:t>
      </w:r>
      <w:r w:rsidR="00695911">
        <w:t xml:space="preserve"> Jetson Nano. </w:t>
      </w:r>
      <w:r w:rsidR="00C12E94">
        <w:t>Using the appropriate benchmark programs and tools this was</w:t>
      </w:r>
      <w:r w:rsidR="000E4ABD">
        <w:t xml:space="preserve"> achieved and </w:t>
      </w:r>
      <w:r w:rsidR="006275C2">
        <w:t>documented in the section above.</w:t>
      </w:r>
      <w:r w:rsidR="004D10FD">
        <w:t xml:space="preserve"> </w:t>
      </w:r>
      <w:commentRangeEnd w:id="147"/>
      <w:r>
        <w:rPr>
          <w:rStyle w:val="CommentReference"/>
        </w:rPr>
        <w:commentReference w:id="147"/>
      </w:r>
      <w:commentRangeEnd w:id="148"/>
      <w:r>
        <w:rPr>
          <w:rStyle w:val="CommentReference"/>
        </w:rPr>
        <w:commentReference w:id="148"/>
      </w:r>
      <w:r w:rsidR="00F533B7">
        <w:t>From the data</w:t>
      </w:r>
      <w:r w:rsidR="005B3533">
        <w:t>,</w:t>
      </w:r>
      <w:r w:rsidR="00F533B7">
        <w:t xml:space="preserve"> it is clear that</w:t>
      </w:r>
      <w:r w:rsidR="001E5465">
        <w:t xml:space="preserve"> the</w:t>
      </w:r>
      <w:r w:rsidR="00F533B7">
        <w:t xml:space="preserve"> Jetson Nano thrives while using the lowest size YOLOv5 neural network, the </w:t>
      </w:r>
      <w:r w:rsidR="009E1EFD">
        <w:t xml:space="preserve">YOLOv5n. </w:t>
      </w:r>
      <w:r w:rsidR="00C75A48">
        <w:t xml:space="preserve">With the YOLOv5n being the fastest, the power consumption per frame figure </w:t>
      </w:r>
      <w:r w:rsidR="007319DB">
        <w:t xml:space="preserve">is also the best for YOLOv5n, making </w:t>
      </w:r>
      <w:r w:rsidR="00A97251">
        <w:t xml:space="preserve">it the best choice to provide </w:t>
      </w:r>
      <w:r w:rsidR="00C92B4B">
        <w:t xml:space="preserve">object detection capabilities </w:t>
      </w:r>
      <w:r w:rsidR="00983FB7">
        <w:t>on the Edge</w:t>
      </w:r>
      <w:r w:rsidR="0077776F">
        <w:t>.</w:t>
      </w:r>
      <w:r w:rsidR="009B5EF2">
        <w:t xml:space="preserve"> In addition,</w:t>
      </w:r>
      <w:r w:rsidR="00361876">
        <w:t xml:space="preserve"> doing the </w:t>
      </w:r>
      <w:r w:rsidR="00E51147">
        <w:t xml:space="preserve">performance measurement of Azure </w:t>
      </w:r>
      <w:r w:rsidR="000A544A">
        <w:t>Cloud Services, it is apparent that Edge computing can make use of Cloud</w:t>
      </w:r>
      <w:r w:rsidR="00AC6A92">
        <w:t>-</w:t>
      </w:r>
      <w:r w:rsidR="00D2782D">
        <w:t xml:space="preserve">based </w:t>
      </w:r>
      <w:r w:rsidR="005550E7">
        <w:t>products if appropriate hardware is not available onboard.</w:t>
      </w:r>
    </w:p>
    <w:p w:rsidR="001607FD" w:rsidP="006659BC" w:rsidRDefault="009957E7" w14:paraId="2138DCB2" w14:textId="65EF0346">
      <w:r>
        <w:t>From the performance figures</w:t>
      </w:r>
      <w:r w:rsidR="00F500D7">
        <w:t xml:space="preserve"> captured, </w:t>
      </w:r>
      <w:r w:rsidR="00260B6E">
        <w:t xml:space="preserve">it can be observed that Jetson Nano is </w:t>
      </w:r>
      <w:r w:rsidR="003405C3">
        <w:t xml:space="preserve">a </w:t>
      </w:r>
      <w:r w:rsidR="00260B6E">
        <w:t xml:space="preserve">very capable board </w:t>
      </w:r>
      <w:r w:rsidR="003405C3">
        <w:t>for</w:t>
      </w:r>
      <w:r w:rsidR="00260B6E">
        <w:t xml:space="preserve"> running various </w:t>
      </w:r>
      <w:r w:rsidR="00984208">
        <w:t xml:space="preserve">computer vision operations </w:t>
      </w:r>
      <w:r w:rsidR="00CC4708">
        <w:t xml:space="preserve">on the </w:t>
      </w:r>
      <w:r w:rsidR="001C23CA">
        <w:t>Edge</w:t>
      </w:r>
      <w:r w:rsidR="00C828A2">
        <w:t>. Alone the fact that Jetson supplies a GPU acceleration device on a small</w:t>
      </w:r>
      <w:r w:rsidR="003B0B8A">
        <w:t xml:space="preserve"> SBC</w:t>
      </w:r>
      <w:r w:rsidR="00C828A2">
        <w:t xml:space="preserve"> </w:t>
      </w:r>
      <w:r w:rsidR="00585590">
        <w:t>makes the</w:t>
      </w:r>
      <w:r w:rsidR="00DC3B44">
        <w:t xml:space="preserve"> Jetson Nano perform better from both performance and power perspective</w:t>
      </w:r>
      <w:r w:rsidR="009B1DF7">
        <w:t>s</w:t>
      </w:r>
      <w:r w:rsidR="00DC3B44">
        <w:t>. Having the GPU onboard</w:t>
      </w:r>
      <w:r w:rsidR="00775756">
        <w:t xml:space="preserve"> the energy needed to process one frame </w:t>
      </w:r>
      <w:r w:rsidR="00664B20">
        <w:t xml:space="preserve">running the </w:t>
      </w:r>
      <w:r w:rsidR="005E450C">
        <w:t>YOLOv5</w:t>
      </w:r>
      <w:r w:rsidR="00664B20">
        <w:t xml:space="preserve"> Inference was multiple times lower than when trying to do the same with the CPU only.</w:t>
      </w:r>
    </w:p>
    <w:p w:rsidR="007B5F44" w:rsidP="006659BC" w:rsidRDefault="006204F5" w14:paraId="44286A09" w14:textId="240A042F">
      <w:r>
        <w:t xml:space="preserve">Jetson Nano also </w:t>
      </w:r>
      <w:r w:rsidR="009C7D82">
        <w:t>features</w:t>
      </w:r>
      <w:r>
        <w:t xml:space="preserve"> </w:t>
      </w:r>
      <w:r w:rsidR="00AD611C">
        <w:t xml:space="preserve">plenty of processing power </w:t>
      </w:r>
      <w:r w:rsidR="001A25B0">
        <w:t xml:space="preserve">to </w:t>
      </w:r>
      <w:r w:rsidR="009C7D82">
        <w:t>provide image operations that could also be performed on the cloud</w:t>
      </w:r>
      <w:r w:rsidR="79FDB3C2">
        <w:t xml:space="preserve"> </w:t>
      </w:r>
      <w:r w:rsidR="00960CAC">
        <w:t>(i.e</w:t>
      </w:r>
      <w:r w:rsidR="484118A9">
        <w:t>.,</w:t>
      </w:r>
      <w:r w:rsidR="00960CAC">
        <w:t xml:space="preserve"> Azure)</w:t>
      </w:r>
      <w:r w:rsidR="002D2CBF">
        <w:t xml:space="preserve">, all </w:t>
      </w:r>
      <w:r w:rsidR="00333927">
        <w:t>without access to the internet or any other need for connection what</w:t>
      </w:r>
      <w:r w:rsidR="009B1DF7">
        <w:t>so</w:t>
      </w:r>
      <w:r w:rsidR="00333927">
        <w:t xml:space="preserve">ever. </w:t>
      </w:r>
      <w:r w:rsidR="005F627F">
        <w:t xml:space="preserve">For the </w:t>
      </w:r>
      <w:r w:rsidR="00C90969">
        <w:t>systems</w:t>
      </w:r>
      <w:r w:rsidR="005F627F">
        <w:t xml:space="preserve"> without </w:t>
      </w:r>
      <w:r w:rsidR="00C90969">
        <w:lastRenderedPageBreak/>
        <w:t xml:space="preserve">the </w:t>
      </w:r>
      <w:r w:rsidR="005F627F">
        <w:t xml:space="preserve">GPU </w:t>
      </w:r>
      <w:r w:rsidR="00C90969">
        <w:t xml:space="preserve">devices cloud services are a valid (and in that case better) solution, but from the </w:t>
      </w:r>
      <w:r w:rsidR="00532930">
        <w:t xml:space="preserve">measurements taken </w:t>
      </w:r>
      <w:r w:rsidR="00A63AFB">
        <w:t>Jetson Nano</w:t>
      </w:r>
      <w:r w:rsidR="00303EDB">
        <w:t xml:space="preserve"> does not need those services to ful</w:t>
      </w:r>
      <w:r w:rsidR="009B1DF7">
        <w:t>fi</w:t>
      </w:r>
      <w:r w:rsidR="00303EDB">
        <w:t>l computer vision tasks.</w:t>
      </w:r>
    </w:p>
    <w:p w:rsidR="00550519" w:rsidP="006659BC" w:rsidRDefault="00550519" w14:paraId="58E48279" w14:textId="4BC4A320">
      <w:r>
        <w:t>Finally, having a GPU device on</w:t>
      </w:r>
      <w:r w:rsidR="0002316A">
        <w:t xml:space="preserve"> </w:t>
      </w:r>
      <w:r>
        <w:t xml:space="preserve">board that features full CUDA support is making Jetson Nano, and other boards in </w:t>
      </w:r>
      <w:r w:rsidR="0002316A">
        <w:t xml:space="preserve">the </w:t>
      </w:r>
      <w:r w:rsidR="005176CC">
        <w:t xml:space="preserve">NVIDIAs lineup </w:t>
      </w:r>
      <w:r w:rsidR="0002316A">
        <w:t xml:space="preserve">an </w:t>
      </w:r>
      <w:r w:rsidR="005176CC">
        <w:t xml:space="preserve">easy way to provide acceleration capabilities on the edge. With popular frameworks and libraries such as TensorFlow, Darknet and PyTorch being </w:t>
      </w:r>
      <w:r w:rsidR="005A1BED">
        <w:t xml:space="preserve">supported, the </w:t>
      </w:r>
      <w:r w:rsidR="0002316A">
        <w:t>community around these products is thriving and is full of how-to knowledge and good tips and advice for many use cases and applications.</w:t>
      </w:r>
    </w:p>
    <w:p w:rsidR="007B5F44" w:rsidRDefault="007B5F44" w14:paraId="2F4F4AC1" w14:textId="77777777">
      <w:pPr>
        <w:spacing w:after="0" w:line="240" w:lineRule="auto"/>
        <w:jc w:val="left"/>
      </w:pPr>
      <w:r>
        <w:br w:type="page"/>
      </w:r>
    </w:p>
    <w:p w:rsidR="00664B20" w:rsidP="007B5F44" w:rsidRDefault="007B5F44" w14:paraId="6A143389" w14:textId="6F59E370">
      <w:pPr>
        <w:pStyle w:val="Heading2"/>
      </w:pPr>
      <w:bookmarkStart w:name="_Toc101468319" w:id="149"/>
      <w:r>
        <w:lastRenderedPageBreak/>
        <w:t>Future work</w:t>
      </w:r>
      <w:bookmarkEnd w:id="149"/>
    </w:p>
    <w:p w:rsidR="007B5F44" w:rsidP="00821EDB" w:rsidRDefault="003C2E66" w14:paraId="06681056" w14:textId="3C1D3A64">
      <w:pPr>
        <w:pStyle w:val="Heading3"/>
      </w:pPr>
      <w:bookmarkStart w:name="_Toc101468320" w:id="150"/>
      <w:r>
        <w:t>Try out smaller si</w:t>
      </w:r>
      <w:r w:rsidR="00767103">
        <w:t>ze neural networks</w:t>
      </w:r>
      <w:bookmarkEnd w:id="150"/>
    </w:p>
    <w:p w:rsidR="00767103" w:rsidP="00767103" w:rsidRDefault="00767103" w14:paraId="213FFC3D" w14:textId="201793C7">
      <w:r>
        <w:t xml:space="preserve">Due to limited GPU access, it was not possible to train smaller sized </w:t>
      </w:r>
      <w:r w:rsidR="005E450C">
        <w:t>YOLOv5</w:t>
      </w:r>
      <w:r>
        <w:t xml:space="preserve"> neural networks to </w:t>
      </w:r>
      <w:r w:rsidR="000A7A08">
        <w:t xml:space="preserve">compare their performance. Pre-trained </w:t>
      </w:r>
      <w:r w:rsidR="005E450C">
        <w:t>YOLOv5</w:t>
      </w:r>
      <w:r w:rsidR="000A7A08">
        <w:t xml:space="preserve"> neural network</w:t>
      </w:r>
      <w:r w:rsidR="00794B6A">
        <w:t xml:space="preserve">s come in 640x640 resolution. </w:t>
      </w:r>
      <w:r w:rsidR="00800095">
        <w:t xml:space="preserve">With the other standard sizes being 416x416 (for </w:t>
      </w:r>
      <w:r w:rsidR="005E450C">
        <w:t>YOLO</w:t>
      </w:r>
      <w:r w:rsidR="00800095">
        <w:t xml:space="preserve">V3) and </w:t>
      </w:r>
      <w:r w:rsidR="00B34DEC">
        <w:t xml:space="preserve">224x224 (various Resnet </w:t>
      </w:r>
      <w:r w:rsidR="006C30B4">
        <w:t xml:space="preserve">versions), the </w:t>
      </w:r>
      <w:r w:rsidR="005E450C">
        <w:t>YOLOv5</w:t>
      </w:r>
      <w:r w:rsidR="006C30B4">
        <w:t xml:space="preserve"> performance might be further improved by reducing the network size</w:t>
      </w:r>
      <w:r w:rsidR="003847C2">
        <w:t xml:space="preserve">. </w:t>
      </w:r>
    </w:p>
    <w:p w:rsidR="004D6F45" w:rsidP="004D6F45" w:rsidRDefault="00511028" w14:paraId="4D3920F9" w14:textId="096DAC2B">
      <w:pPr>
        <w:pStyle w:val="Heading3"/>
      </w:pPr>
      <w:bookmarkStart w:name="_Toc101468321" w:id="151"/>
      <w:r>
        <w:t>Benchmark more devices</w:t>
      </w:r>
      <w:bookmarkEnd w:id="151"/>
    </w:p>
    <w:p w:rsidR="00511028" w:rsidP="00511028" w:rsidRDefault="00511028" w14:paraId="7E894BFF" w14:textId="42673E59">
      <w:r>
        <w:t>Because of the limited budget</w:t>
      </w:r>
      <w:r w:rsidR="00B326F7">
        <w:t>,</w:t>
      </w:r>
      <w:r>
        <w:t xml:space="preserve"> it was not possible to benchmark more devices to compare them with Jetson Nano. The </w:t>
      </w:r>
      <w:r w:rsidR="006403D4">
        <w:t xml:space="preserve">results in Appendix C could be expanded with more data from similar-priced devices such as Kria KV260 or </w:t>
      </w:r>
      <w:r w:rsidR="001D39CA">
        <w:t>Raspberry PI 4.</w:t>
      </w:r>
    </w:p>
    <w:p w:rsidR="001D39CA" w:rsidP="00995035" w:rsidRDefault="00965D6A" w14:paraId="49D55491" w14:textId="4CF44C6C">
      <w:pPr>
        <w:pStyle w:val="Heading3"/>
      </w:pPr>
      <w:bookmarkStart w:name="_Toc101468322" w:id="152"/>
      <w:r>
        <w:t xml:space="preserve">Create more </w:t>
      </w:r>
      <w:r w:rsidR="00995035">
        <w:t>example</w:t>
      </w:r>
      <w:r w:rsidR="00B326F7">
        <w:t>-</w:t>
      </w:r>
      <w:r w:rsidR="00995035">
        <w:t>software</w:t>
      </w:r>
      <w:bookmarkEnd w:id="152"/>
    </w:p>
    <w:p w:rsidR="00724B71" w:rsidP="00995035" w:rsidRDefault="00995035" w14:paraId="68C48DEE" w14:textId="2A9BF6E0">
      <w:r>
        <w:t xml:space="preserve">Originally intended to be a longer hardware-based project, the project scope had to be tuned down because </w:t>
      </w:r>
      <w:r w:rsidR="00BE2BD7">
        <w:t xml:space="preserve">very low budget </w:t>
      </w:r>
      <w:r w:rsidR="00976E11">
        <w:t>which didn’t include any funds, only the pre-existing equipment at the university</w:t>
      </w:r>
      <w:r w:rsidR="002D6D10">
        <w:t xml:space="preserve">. With the limited scope of the project, </w:t>
      </w:r>
      <w:r w:rsidR="00965D6A">
        <w:t xml:space="preserve">the </w:t>
      </w:r>
      <w:r w:rsidR="002D6D10">
        <w:t xml:space="preserve">only software created was benchmark tools. This effectively converted </w:t>
      </w:r>
      <w:r w:rsidR="00CA62C7">
        <w:t>this work into a research project.</w:t>
      </w:r>
    </w:p>
    <w:p w:rsidR="00724B71" w:rsidRDefault="00724B71" w14:paraId="0B7AB96B" w14:textId="77777777">
      <w:pPr>
        <w:spacing w:after="0" w:line="240" w:lineRule="auto"/>
        <w:jc w:val="left"/>
      </w:pPr>
      <w:r>
        <w:br w:type="page"/>
      </w:r>
    </w:p>
    <w:p w:rsidR="00724B71" w:rsidP="00724B71" w:rsidRDefault="00724B71" w14:paraId="7E27E641" w14:textId="224014CF">
      <w:pPr>
        <w:pStyle w:val="Heading2"/>
      </w:pPr>
      <w:bookmarkStart w:name="_Toc56776134" w:id="153"/>
      <w:bookmarkStart w:name="_Toc101468323" w:id="154"/>
      <w:r>
        <w:lastRenderedPageBreak/>
        <w:t>Legal, Social, Ethical and Professional Issues</w:t>
      </w:r>
      <w:bookmarkEnd w:id="153"/>
      <w:bookmarkEnd w:id="154"/>
    </w:p>
    <w:p w:rsidR="00AB704B" w:rsidP="00F95BF1" w:rsidRDefault="00F95BF1" w14:paraId="28DDF20C" w14:textId="5F1DD106">
      <w:pPr>
        <w:pStyle w:val="Heading3"/>
      </w:pPr>
      <w:bookmarkStart w:name="_Toc101468324" w:id="155"/>
      <w:r>
        <w:t>Legal issues</w:t>
      </w:r>
      <w:bookmarkEnd w:id="155"/>
    </w:p>
    <w:p w:rsidR="00F95BF1" w:rsidP="00F95BF1" w:rsidRDefault="001E44E0" w14:paraId="1EF6D44E" w14:textId="7AD6BE69">
      <w:r>
        <w:t xml:space="preserve">Due to a fact that </w:t>
      </w:r>
      <w:r w:rsidR="003D3C2F">
        <w:t xml:space="preserve">this project deals with software published online using </w:t>
      </w:r>
      <w:r w:rsidR="008E4A82">
        <w:t>various</w:t>
      </w:r>
      <w:r w:rsidR="003D3C2F">
        <w:t xml:space="preserve"> licences when recreating and citing this work, great care must be taken to properly </w:t>
      </w:r>
      <w:r w:rsidR="003F2E31">
        <w:t>reference and acknowl</w:t>
      </w:r>
      <w:r w:rsidR="0066510F">
        <w:t>edge</w:t>
      </w:r>
      <w:r w:rsidR="003F2E31">
        <w:t xml:space="preserve"> </w:t>
      </w:r>
      <w:r w:rsidR="0066510F">
        <w:t xml:space="preserve">the </w:t>
      </w:r>
      <w:r w:rsidR="0045274A">
        <w:t>required parts of the writing/code.</w:t>
      </w:r>
    </w:p>
    <w:p w:rsidR="007F40B6" w:rsidP="00F95BF1" w:rsidRDefault="00B17FE1" w14:paraId="55126E89" w14:textId="266A522E">
      <w:r>
        <w:t>T</w:t>
      </w:r>
      <w:r w:rsidR="00C02AB9">
        <w:t>he dataset</w:t>
      </w:r>
      <w:r>
        <w:t>s</w:t>
      </w:r>
      <w:r w:rsidR="00C02AB9">
        <w:t xml:space="preserve"> used to do the benchmarks </w:t>
      </w:r>
      <w:r w:rsidR="00B077A9">
        <w:t xml:space="preserve">for this work are </w:t>
      </w:r>
      <w:r w:rsidR="00A7767E">
        <w:t>available online</w:t>
      </w:r>
      <w:r w:rsidR="00092AD1">
        <w:t xml:space="preserve">, if the work was to be replicated using </w:t>
      </w:r>
      <w:r w:rsidR="00BE37C2">
        <w:t xml:space="preserve">a </w:t>
      </w:r>
      <w:r w:rsidR="00092AD1">
        <w:t xml:space="preserve">custom dataset, the </w:t>
      </w:r>
      <w:r w:rsidR="001C682E">
        <w:t xml:space="preserve">care should be taken to follow all data protection guidelines and </w:t>
      </w:r>
      <w:r w:rsidR="00587104">
        <w:t>guidelines from the BCS code of conduct.</w:t>
      </w:r>
    </w:p>
    <w:p w:rsidR="00B4763B" w:rsidP="003803F3" w:rsidRDefault="003803F3" w14:paraId="3366061B" w14:textId="0298AF56">
      <w:pPr>
        <w:pStyle w:val="Heading3"/>
      </w:pPr>
      <w:bookmarkStart w:name="_Toc101468325" w:id="156"/>
      <w:r>
        <w:t>Social issues</w:t>
      </w:r>
      <w:bookmarkEnd w:id="156"/>
    </w:p>
    <w:p w:rsidRPr="00486300" w:rsidR="00486300" w:rsidP="00486300" w:rsidRDefault="00FE6CB8" w14:paraId="371E0636" w14:textId="55E5A289">
      <w:r>
        <w:t xml:space="preserve">Social issues of AI include those issues regarding job security and re-distribution of wealth </w:t>
      </w:r>
      <w:r w:rsidR="005035A9">
        <w:t>if AI was to take over some if not all job positions currently filled in by human beings.</w:t>
      </w:r>
      <w:r w:rsidR="005D1FA6">
        <w:t xml:space="preserve"> Even with this work not directly affecting the </w:t>
      </w:r>
      <w:r w:rsidR="00BF7AB3">
        <w:t xml:space="preserve">popularity of AI, it could positively depict the Jetson Nano board, drawing more </w:t>
      </w:r>
      <w:r w:rsidR="003A15EA">
        <w:t>popularity to it and creating various products based on it, which could in turn compromise job security for some individ</w:t>
      </w:r>
      <w:r w:rsidR="00FE5341">
        <w:t>u</w:t>
      </w:r>
      <w:r w:rsidR="003A15EA">
        <w:t>als or industr</w:t>
      </w:r>
      <w:r w:rsidR="00FE5341">
        <w:t>ies</w:t>
      </w:r>
      <w:r w:rsidR="003A15EA">
        <w:t>.</w:t>
      </w:r>
    </w:p>
    <w:p w:rsidR="003803F3" w:rsidP="00E05CFD" w:rsidRDefault="00E05CFD" w14:paraId="16645725" w14:textId="35213315">
      <w:pPr>
        <w:pStyle w:val="Heading3"/>
      </w:pPr>
      <w:bookmarkStart w:name="_Toc101468326" w:id="157"/>
      <w:r>
        <w:t>Ethical issues</w:t>
      </w:r>
      <w:bookmarkEnd w:id="157"/>
    </w:p>
    <w:p w:rsidRPr="00D2763C" w:rsidR="00D2763C" w:rsidP="00D2763C" w:rsidRDefault="00D2763C" w14:paraId="4FBDDA2E" w14:textId="65E31FAD">
      <w:r>
        <w:t xml:space="preserve">With the work being in </w:t>
      </w:r>
      <w:r w:rsidR="003972A4">
        <w:t xml:space="preserve">the </w:t>
      </w:r>
      <w:r>
        <w:t>AI domain</w:t>
      </w:r>
      <w:r w:rsidR="008D176B">
        <w:t>, all the ethical issues that arise with any AI projects are also applicable here.</w:t>
      </w:r>
      <w:r w:rsidR="003B246A">
        <w:t xml:space="preserve"> These issues include </w:t>
      </w:r>
      <w:r w:rsidR="0033393C">
        <w:t xml:space="preserve">a </w:t>
      </w:r>
      <w:r w:rsidR="007C72A7">
        <w:t xml:space="preserve">lack of trust from </w:t>
      </w:r>
      <w:r w:rsidR="0033393C">
        <w:t>the public and a lack of trust in technology and development.</w:t>
      </w:r>
      <w:r w:rsidR="008D176B">
        <w:t xml:space="preserve"> </w:t>
      </w:r>
      <w:r w:rsidR="003972A4">
        <w:t>G</w:t>
      </w:r>
      <w:r w:rsidR="003E42B4">
        <w:t xml:space="preserve">reat care should be taken that the work represents </w:t>
      </w:r>
      <w:r w:rsidR="00D551A5">
        <w:t>and follows the good ethical</w:t>
      </w:r>
      <w:r w:rsidR="00337F4E">
        <w:t xml:space="preserve"> guidelines set by various </w:t>
      </w:r>
      <w:r w:rsidR="00314E0F">
        <w:t xml:space="preserve">institutions such as BCS, </w:t>
      </w:r>
      <w:r w:rsidR="00DF5E2E">
        <w:t xml:space="preserve">EU </w:t>
      </w:r>
      <w:r w:rsidR="00B924B2">
        <w:t>and others applicable.</w:t>
      </w:r>
    </w:p>
    <w:p w:rsidR="00E05CFD" w:rsidP="00E05CFD" w:rsidRDefault="00E05CFD" w14:paraId="1308433B" w14:textId="5E0BA037">
      <w:pPr>
        <w:pStyle w:val="Heading3"/>
      </w:pPr>
      <w:bookmarkStart w:name="_Toc101468327" w:id="158"/>
      <w:r>
        <w:lastRenderedPageBreak/>
        <w:t>Professional issues</w:t>
      </w:r>
      <w:bookmarkEnd w:id="158"/>
    </w:p>
    <w:p w:rsidR="0015749E" w:rsidP="00575B3D" w:rsidRDefault="00C139A9" w14:paraId="5ED673FB" w14:textId="5DE34C9F">
      <w:r w:rsidRPr="00C139A9">
        <w:t>Because the content produced for this assignment is experimental student work, it might not be the best representative of the profession. It’s needed to make sure that the potential readers and reviewers outside the University are aware that this piece of work and all produced contents and materials are produced for the coursework. Nevertheless, all guidelines from the BCS code of conduct should be followed.</w:t>
      </w:r>
    </w:p>
    <w:p w:rsidR="00575B3D" w:rsidP="0015749E" w:rsidRDefault="0015749E" w14:paraId="3B0C31E7" w14:textId="18C79492">
      <w:pPr>
        <w:spacing w:after="0" w:line="240" w:lineRule="auto"/>
        <w:jc w:val="left"/>
      </w:pPr>
      <w:r>
        <w:br w:type="page"/>
      </w:r>
    </w:p>
    <w:p w:rsidR="0015749E" w:rsidP="0015749E" w:rsidRDefault="0015749E" w14:paraId="7FF44451" w14:textId="0F6B0D3D">
      <w:pPr>
        <w:pStyle w:val="Heading2"/>
      </w:pPr>
      <w:bookmarkStart w:name="_Toc56776135" w:id="159"/>
      <w:bookmarkStart w:name="_Toc101468328" w:id="160"/>
      <w:r>
        <w:lastRenderedPageBreak/>
        <w:t xml:space="preserve">Synoptic </w:t>
      </w:r>
      <w:commentRangeStart w:id="161"/>
      <w:r>
        <w:t>Reflections</w:t>
      </w:r>
      <w:bookmarkEnd w:id="159"/>
      <w:commentRangeEnd w:id="161"/>
      <w:r>
        <w:rPr>
          <w:rStyle w:val="CommentReference"/>
        </w:rPr>
        <w:commentReference w:id="161"/>
      </w:r>
      <w:bookmarkEnd w:id="160"/>
    </w:p>
    <w:p w:rsidR="0015749E" w:rsidP="00575B3D" w:rsidRDefault="0015749E" w14:paraId="3FF04A63" w14:textId="36DC6D2F">
      <w:r>
        <w:t>Working on this project was a very satisfactory experience leading to many new skills being gained and earlier skillset further expanded and improved. Working with multiple fields</w:t>
      </w:r>
      <w:r w:rsidR="00105DB0">
        <w:t xml:space="preserve"> such as software engineering, AI-related tasks, </w:t>
      </w:r>
      <w:r w:rsidR="00944E39">
        <w:t>power profiling and basic electric engineering brought many new key</w:t>
      </w:r>
      <w:r w:rsidR="00AA5BFD">
        <w:t xml:space="preserve"> </w:t>
      </w:r>
      <w:r w:rsidR="00944E39">
        <w:t>points and valuable lessons to learn.</w:t>
      </w:r>
    </w:p>
    <w:p w:rsidR="00BC3107" w:rsidP="00575B3D" w:rsidRDefault="00BC3107" w14:paraId="36E7BB0D" w14:textId="7C888EB2">
      <w:r>
        <w:t xml:space="preserve">Working with open source YOLOv5 </w:t>
      </w:r>
      <w:r w:rsidR="00CC652F">
        <w:t xml:space="preserve">enabled </w:t>
      </w:r>
      <w:r w:rsidR="00D20E54">
        <w:t xml:space="preserve">interaction with </w:t>
      </w:r>
      <w:r w:rsidR="0066510F">
        <w:t xml:space="preserve">the </w:t>
      </w:r>
      <w:r w:rsidR="00D20E54">
        <w:t xml:space="preserve">community surrounding </w:t>
      </w:r>
      <w:r w:rsidR="0066510F">
        <w:t xml:space="preserve">the </w:t>
      </w:r>
      <w:r w:rsidR="00D20E54">
        <w:t xml:space="preserve">YOLO project. In addition to </w:t>
      </w:r>
      <w:r w:rsidR="0066510F">
        <w:t xml:space="preserve">the </w:t>
      </w:r>
      <w:r w:rsidR="00D20E54">
        <w:t>YOLO community, the</w:t>
      </w:r>
      <w:r w:rsidR="007B0FDB">
        <w:t xml:space="preserve"> interaction with</w:t>
      </w:r>
      <w:r w:rsidR="00D20E54">
        <w:t xml:space="preserve"> </w:t>
      </w:r>
      <w:r w:rsidR="0066510F">
        <w:t xml:space="preserve">the </w:t>
      </w:r>
      <w:r w:rsidR="007B0FDB">
        <w:t>community around Jetson Nano and other NVIDIA products was a good learning experience</w:t>
      </w:r>
      <w:r w:rsidR="00350DB4">
        <w:t xml:space="preserve"> resulting in </w:t>
      </w:r>
      <w:r w:rsidR="0066510F">
        <w:t xml:space="preserve">a </w:t>
      </w:r>
      <w:r w:rsidR="00350DB4">
        <w:t>confidence boost and motivation to do the best work to contribute back to the community itself.</w:t>
      </w:r>
    </w:p>
    <w:p w:rsidR="00EF04D0" w:rsidP="00575B3D" w:rsidRDefault="0080708F" w14:paraId="3CB328FB" w14:textId="1C4948DB">
      <w:r>
        <w:t>Working on this project enabled combin</w:t>
      </w:r>
      <w:r w:rsidR="002155DF">
        <w:t>ing</w:t>
      </w:r>
      <w:r>
        <w:t xml:space="preserve"> all the skills mentioned above to better understand processes such as training neural network</w:t>
      </w:r>
      <w:r w:rsidR="009D4662">
        <w:t>s</w:t>
      </w:r>
      <w:r>
        <w:t xml:space="preserve">, </w:t>
      </w:r>
      <w:r w:rsidR="002155DF">
        <w:t xml:space="preserve">and </w:t>
      </w:r>
      <w:r w:rsidR="00D84439">
        <w:t xml:space="preserve">a </w:t>
      </w:r>
      <w:r>
        <w:t>deeper understanding of neural network structures</w:t>
      </w:r>
      <w:r w:rsidR="009D4662">
        <w:t xml:space="preserve">, together with Final Year Modules </w:t>
      </w:r>
      <w:r w:rsidR="00541AF3">
        <w:t>brough</w:t>
      </w:r>
      <w:r w:rsidR="00D84439">
        <w:t>t</w:t>
      </w:r>
      <w:r w:rsidR="00541AF3">
        <w:t xml:space="preserve"> </w:t>
      </w:r>
      <w:r w:rsidR="002155DF">
        <w:t xml:space="preserve">the </w:t>
      </w:r>
      <w:r w:rsidR="00541AF3">
        <w:t xml:space="preserve">understanding of neural networks and </w:t>
      </w:r>
      <w:r w:rsidR="002155DF">
        <w:t>their</w:t>
      </w:r>
      <w:r w:rsidR="00541AF3">
        <w:t xml:space="preserve"> principles even further</w:t>
      </w:r>
      <w:r w:rsidR="00D84439">
        <w:t xml:space="preserve"> to a next level</w:t>
      </w:r>
      <w:r w:rsidR="00541AF3">
        <w:t>.</w:t>
      </w:r>
      <w:r w:rsidR="00EF04D0">
        <w:t xml:space="preserve"> </w:t>
      </w:r>
    </w:p>
    <w:p w:rsidR="001D62A2" w:rsidP="00575B3D" w:rsidRDefault="00FD22F3" w14:paraId="2E755832" w14:textId="4F5D575A">
      <w:r>
        <w:t xml:space="preserve">The project </w:t>
      </w:r>
      <w:r w:rsidR="00EE244F">
        <w:t>also exp</w:t>
      </w:r>
      <w:r w:rsidR="004D4687">
        <w:t>a</w:t>
      </w:r>
      <w:r w:rsidR="00EE244F">
        <w:t xml:space="preserve">nded </w:t>
      </w:r>
      <w:r w:rsidR="000506A3">
        <w:t>current</w:t>
      </w:r>
      <w:r>
        <w:t xml:space="preserve"> </w:t>
      </w:r>
      <w:r w:rsidR="00B93A7D">
        <w:t>knowledge</w:t>
      </w:r>
      <w:r>
        <w:t xml:space="preserve"> o</w:t>
      </w:r>
      <w:r w:rsidR="004D4687">
        <w:t>f</w:t>
      </w:r>
      <w:r>
        <w:t xml:space="preserve"> how to write a good </w:t>
      </w:r>
      <w:r w:rsidR="00BF57B6">
        <w:t xml:space="preserve">and well-documented code, together with all accompanying documentation. </w:t>
      </w:r>
    </w:p>
    <w:p w:rsidRPr="00575B3D" w:rsidR="00FD22F3" w:rsidP="00575B3D" w:rsidRDefault="00BF57B6" w14:paraId="441E02E8" w14:textId="5BA4DF9D">
      <w:r>
        <w:t>And finally</w:t>
      </w:r>
      <w:r w:rsidR="001D62A2">
        <w:t xml:space="preserve">, </w:t>
      </w:r>
      <w:r>
        <w:t>this project proved to be a good exercise</w:t>
      </w:r>
      <w:r w:rsidR="001D62A2">
        <w:t xml:space="preserve"> and learning experience</w:t>
      </w:r>
      <w:r>
        <w:t xml:space="preserve"> on how to write an academic piece to elaborate </w:t>
      </w:r>
      <w:r w:rsidR="001D62A2">
        <w:t xml:space="preserve">on determined findings and will serve as a starting </w:t>
      </w:r>
      <w:r w:rsidR="00AD4819">
        <w:t>point to reflect</w:t>
      </w:r>
      <w:r w:rsidR="001D62A2">
        <w:t xml:space="preserve"> for many new projects to come</w:t>
      </w:r>
      <w:r w:rsidR="00AD4819">
        <w:t>.</w:t>
      </w:r>
    </w:p>
    <w:p w:rsidR="00A958E6" w:rsidP="009069A0" w:rsidRDefault="64FB6B57" w14:paraId="03E6B8CE" w14:textId="5D1B50DB">
      <w:pPr>
        <w:pStyle w:val="PageHeadings"/>
      </w:pPr>
      <w:bookmarkStart w:name="_Toc92910121" w:id="162"/>
      <w:bookmarkStart w:name="_Toc101468329" w:id="163"/>
      <w:bookmarkEnd w:id="45"/>
      <w:r>
        <w:lastRenderedPageBreak/>
        <w:t>References</w:t>
      </w:r>
      <w:bookmarkEnd w:id="162"/>
      <w:bookmarkEnd w:id="163"/>
    </w:p>
    <w:p w:rsidR="00471EA9" w:rsidP="0098003A" w:rsidRDefault="00471EA9" w14:paraId="7DE9510C" w14:textId="77777777">
      <w:pPr>
        <w:jc w:val="left"/>
        <w:rPr>
          <w:rFonts w:ascii="Open Sans" w:hAnsi="Open Sans" w:cs="Open Sans"/>
          <w:color w:val="000000"/>
          <w:szCs w:val="20"/>
          <w:shd w:val="clear" w:color="auto" w:fill="FFFFFF"/>
        </w:rPr>
      </w:pPr>
      <w:r w:rsidRPr="00113DCD">
        <w:rPr>
          <w:rFonts w:ascii="Open Sans" w:hAnsi="Open Sans" w:cs="Open Sans"/>
          <w:color w:val="000000"/>
          <w:szCs w:val="20"/>
          <w:shd w:val="clear" w:color="auto" w:fill="FFFFFF"/>
        </w:rPr>
        <w:t>A. Nordrum, "The internet of fewer things [News]," in IEEE Spectrum, vol. 53, no. 10, pp. 12-13, October 2016, doi: 10.1109/MSPEC.2016.7572524.</w:t>
      </w:r>
    </w:p>
    <w:p w:rsidR="00471EA9" w:rsidP="0098003A" w:rsidRDefault="00471EA9" w14:paraId="7AD7427A" w14:textId="77777777">
      <w:pPr>
        <w:jc w:val="left"/>
        <w:rPr>
          <w:rFonts w:ascii="Open Sans" w:hAnsi="Open Sans" w:cs="Open Sans"/>
          <w:color w:val="000000"/>
          <w:szCs w:val="20"/>
          <w:shd w:val="clear" w:color="auto" w:fill="FFFFFF"/>
        </w:rPr>
      </w:pPr>
      <w:r w:rsidRPr="00466437">
        <w:rPr>
          <w:rFonts w:ascii="Open Sans" w:hAnsi="Open Sans" w:cs="Open Sans"/>
          <w:color w:val="000000"/>
          <w:szCs w:val="20"/>
          <w:shd w:val="clear" w:color="auto" w:fill="FFFFFF"/>
        </w:rPr>
        <w:t xml:space="preserve">C. Wisultschew, A. Otero, J. Portilla and E. de la Torre, "Artificial Vision on </w:t>
      </w:r>
      <w:r>
        <w:rPr>
          <w:rFonts w:ascii="Open Sans" w:hAnsi="Open Sans" w:cs="Open Sans"/>
          <w:color w:val="000000"/>
          <w:szCs w:val="20"/>
          <w:shd w:val="clear" w:color="auto" w:fill="FFFFFF"/>
        </w:rPr>
        <w:t>Edge</w:t>
      </w:r>
      <w:r w:rsidRPr="00466437">
        <w:rPr>
          <w:rFonts w:ascii="Open Sans" w:hAnsi="Open Sans" w:cs="Open Sans"/>
          <w:color w:val="000000"/>
          <w:szCs w:val="20"/>
          <w:shd w:val="clear" w:color="auto" w:fill="FFFFFF"/>
        </w:rPr>
        <w:t xml:space="preserve"> IoT Devices: A Practical Case for 3D Data Classification," 2019 XXXIV Conference on Design of Circuits and Integrated Systems (DCIS), 2019, pp. 1-7, doi: 10.1109/DCIS201949030.2019.8959857.</w:t>
      </w:r>
    </w:p>
    <w:p w:rsidR="00471EA9" w:rsidP="0036382E" w:rsidRDefault="00471EA9" w14:paraId="2F1E2BBF"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Globaldata.com. 2020. </w:t>
      </w:r>
      <w:r>
        <w:rPr>
          <w:rFonts w:ascii="Open Sans" w:hAnsi="Open Sans" w:cs="Open Sans"/>
          <w:i/>
          <w:iCs/>
          <w:color w:val="000000"/>
          <w:szCs w:val="20"/>
          <w:shd w:val="clear" w:color="auto" w:fill="FFFFFF"/>
        </w:rPr>
        <w:t>Computer vision will be worth $28bn by 2030</w:t>
      </w:r>
      <w:r>
        <w:rPr>
          <w:rFonts w:ascii="Open Sans" w:hAnsi="Open Sans" w:cs="Open Sans"/>
          <w:color w:val="000000"/>
          <w:szCs w:val="20"/>
          <w:shd w:val="clear" w:color="auto" w:fill="FFFFFF"/>
        </w:rPr>
        <w:t>. [online] Available at: &lt;https://www.globaldata.com/computer-vision-will-be-worth-28bn-by-2030/&gt; [Accessed 9 March 2022].</w:t>
      </w:r>
    </w:p>
    <w:p w:rsidR="00471EA9" w:rsidP="0036382E" w:rsidRDefault="00471EA9" w14:paraId="338107BE"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Hackster.io. 2019. </w:t>
      </w:r>
      <w:r>
        <w:rPr>
          <w:rFonts w:ascii="Open Sans" w:hAnsi="Open Sans" w:cs="Open Sans"/>
          <w:i/>
          <w:iCs/>
          <w:color w:val="000000"/>
          <w:szCs w:val="20"/>
          <w:shd w:val="clear" w:color="auto" w:fill="FFFFFF"/>
        </w:rPr>
        <w:t>Introducing the NVIDIA Jetson Nano</w:t>
      </w:r>
      <w:r>
        <w:rPr>
          <w:rFonts w:ascii="Open Sans" w:hAnsi="Open Sans" w:cs="Open Sans"/>
          <w:color w:val="000000"/>
          <w:szCs w:val="20"/>
          <w:shd w:val="clear" w:color="auto" w:fill="FFFFFF"/>
        </w:rPr>
        <w:t>. [online] Available at: &lt;https://www.hackster.io/news/introducing-the-nvidia-jetson-nano-aaa9738ef3ff&gt; [Accessed 14 April 2022].</w:t>
      </w:r>
    </w:p>
    <w:p w:rsidR="00471EA9" w:rsidP="0098003A" w:rsidRDefault="00471EA9" w14:paraId="7812D731" w14:textId="77777777">
      <w:pPr>
        <w:jc w:val="left"/>
        <w:rPr>
          <w:rFonts w:ascii="Open Sans" w:hAnsi="Open Sans" w:cs="Open Sans"/>
          <w:color w:val="000000"/>
          <w:szCs w:val="20"/>
          <w:shd w:val="clear" w:color="auto" w:fill="FFFFFF"/>
        </w:rPr>
      </w:pPr>
      <w:r w:rsidRPr="00A72919">
        <w:rPr>
          <w:rFonts w:ascii="Open Sans" w:hAnsi="Open Sans" w:cs="Open Sans"/>
          <w:color w:val="000000"/>
          <w:szCs w:val="20"/>
          <w:shd w:val="clear" w:color="auto" w:fill="FFFFFF"/>
        </w:rPr>
        <w:t>Jocher, G., 2021. </w:t>
      </w:r>
      <w:r w:rsidRPr="00A72919">
        <w:rPr>
          <w:rFonts w:ascii="Open Sans" w:hAnsi="Open Sans" w:cs="Open Sans"/>
          <w:i/>
          <w:iCs/>
          <w:color w:val="000000"/>
          <w:szCs w:val="20"/>
          <w:shd w:val="clear" w:color="auto" w:fill="FFFFFF"/>
        </w:rPr>
        <w:t xml:space="preserve">GitHub - ultralytics/yolov5: YOLOv5 </w:t>
      </w:r>
      <w:r w:rsidRPr="00A72919">
        <w:rPr>
          <w:rFonts w:ascii="Apple Color Emoji" w:hAnsi="Apple Color Emoji" w:cs="Apple Color Emoji"/>
          <w:i/>
          <w:iCs/>
          <w:color w:val="000000"/>
          <w:szCs w:val="20"/>
          <w:shd w:val="clear" w:color="auto" w:fill="FFFFFF"/>
        </w:rPr>
        <w:t>🚀</w:t>
      </w:r>
      <w:r w:rsidRPr="00A72919">
        <w:rPr>
          <w:rFonts w:ascii="Open Sans" w:hAnsi="Open Sans" w:cs="Open Sans"/>
          <w:i/>
          <w:iCs/>
          <w:color w:val="000000"/>
          <w:szCs w:val="20"/>
          <w:shd w:val="clear" w:color="auto" w:fill="FFFFFF"/>
        </w:rPr>
        <w:t xml:space="preserve"> in PyTorch &gt; ONNX &gt; CoreML &gt; TFLite</w:t>
      </w:r>
      <w:r w:rsidRPr="00A72919">
        <w:rPr>
          <w:rFonts w:ascii="Open Sans" w:hAnsi="Open Sans" w:cs="Open Sans"/>
          <w:color w:val="000000"/>
          <w:szCs w:val="20"/>
          <w:shd w:val="clear" w:color="auto" w:fill="FFFFFF"/>
        </w:rPr>
        <w:t>. [online] GitHub. Available at: &lt;https://github.com/ultralytics/yolov5&gt; [Accessed 16 April 2022].</w:t>
      </w:r>
    </w:p>
    <w:p w:rsidR="00471EA9" w:rsidP="0036382E" w:rsidRDefault="00471EA9" w14:paraId="05D66479"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Lai, Z., 2021. </w:t>
      </w:r>
      <w:r>
        <w:rPr>
          <w:rFonts w:ascii="Open Sans" w:hAnsi="Open Sans" w:cs="Open Sans"/>
          <w:i/>
          <w:iCs/>
          <w:color w:val="000000"/>
          <w:szCs w:val="20"/>
          <w:shd w:val="clear" w:color="auto" w:fill="FFFFFF"/>
        </w:rPr>
        <w:t>Storage for Edge Computing: Bringing Digital Transformation to the Edge - Phison Blog</w:t>
      </w:r>
      <w:r>
        <w:rPr>
          <w:rFonts w:ascii="Open Sans" w:hAnsi="Open Sans" w:cs="Open Sans"/>
          <w:color w:val="000000"/>
          <w:szCs w:val="20"/>
          <w:shd w:val="clear" w:color="auto" w:fill="FFFFFF"/>
        </w:rPr>
        <w:t>. [online] Phison Blog. Available at: &lt;https://phisonblog.com/storage-for-Edge-computing-bringing-digital-transformation-to-the-Edge/&gt; [Accessed 9 March 2022].</w:t>
      </w:r>
    </w:p>
    <w:p w:rsidR="00471EA9" w:rsidP="0098003A" w:rsidRDefault="00471EA9" w14:paraId="0CD91834" w14:textId="77777777">
      <w:pPr>
        <w:jc w:val="left"/>
        <w:rPr>
          <w:rFonts w:ascii="Open Sans" w:hAnsi="Open Sans" w:cs="Open Sans"/>
          <w:color w:val="000000"/>
          <w:szCs w:val="20"/>
          <w:shd w:val="clear" w:color="auto" w:fill="FFFFFF"/>
        </w:rPr>
      </w:pPr>
      <w:r w:rsidRPr="00D75ABA">
        <w:rPr>
          <w:rFonts w:ascii="Open Sans" w:hAnsi="Open Sans" w:cs="Open Sans"/>
          <w:color w:val="000000"/>
          <w:szCs w:val="20"/>
          <w:shd w:val="clear" w:color="auto" w:fill="FFFFFF"/>
        </w:rPr>
        <w:lastRenderedPageBreak/>
        <w:t xml:space="preserve">N. Hassan, S. Gillani, E. Ahmed, I. Yaqoob and M. Imran, "The Role of </w:t>
      </w:r>
      <w:r>
        <w:rPr>
          <w:rFonts w:ascii="Open Sans" w:hAnsi="Open Sans" w:cs="Open Sans"/>
          <w:color w:val="000000"/>
          <w:szCs w:val="20"/>
          <w:shd w:val="clear" w:color="auto" w:fill="FFFFFF"/>
        </w:rPr>
        <w:t>Edge</w:t>
      </w:r>
      <w:r w:rsidRPr="00D75ABA">
        <w:rPr>
          <w:rFonts w:ascii="Open Sans" w:hAnsi="Open Sans" w:cs="Open Sans"/>
          <w:color w:val="000000"/>
          <w:szCs w:val="20"/>
          <w:shd w:val="clear" w:color="auto" w:fill="FFFFFF"/>
        </w:rPr>
        <w:t xml:space="preserve"> Computing in Internet of Things," in IEEE Communications Magazine, vol. 56, no. 11, pp. 110-115, November 2018, doi: 10.1109/MCOM.2018.1700906</w:t>
      </w:r>
    </w:p>
    <w:p w:rsidR="00471EA9" w:rsidP="0036382E" w:rsidRDefault="00471EA9" w14:paraId="7F8236BD"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NVIDIA Developer. n.d. </w:t>
      </w:r>
      <w:r>
        <w:rPr>
          <w:rFonts w:ascii="Open Sans" w:hAnsi="Open Sans" w:cs="Open Sans"/>
          <w:i/>
          <w:iCs/>
          <w:color w:val="000000"/>
          <w:szCs w:val="20"/>
          <w:shd w:val="clear" w:color="auto" w:fill="FFFFFF"/>
        </w:rPr>
        <w:t>Jetson Benchmarks</w:t>
      </w:r>
      <w:r>
        <w:rPr>
          <w:rFonts w:ascii="Open Sans" w:hAnsi="Open Sans" w:cs="Open Sans"/>
          <w:color w:val="000000"/>
          <w:szCs w:val="20"/>
          <w:shd w:val="clear" w:color="auto" w:fill="FFFFFF"/>
        </w:rPr>
        <w:t>. [online] Available at: &lt;https://developer.nvidia.com/embedded/jetson-benchmarks&gt; [Accessed 14 April 2022].</w:t>
      </w:r>
    </w:p>
    <w:p w:rsidR="00471EA9" w:rsidP="0036382E" w:rsidRDefault="00471EA9" w14:paraId="417AE52D"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NVIDIA Developer. n.d. </w:t>
      </w:r>
      <w:r>
        <w:rPr>
          <w:rFonts w:ascii="Open Sans" w:hAnsi="Open Sans" w:cs="Open Sans"/>
          <w:i/>
          <w:iCs/>
          <w:color w:val="000000"/>
          <w:szCs w:val="20"/>
          <w:shd w:val="clear" w:color="auto" w:fill="FFFFFF"/>
        </w:rPr>
        <w:t>Jetson Nano Developer Kit</w:t>
      </w:r>
      <w:r>
        <w:rPr>
          <w:rFonts w:ascii="Open Sans" w:hAnsi="Open Sans" w:cs="Open Sans"/>
          <w:color w:val="000000"/>
          <w:szCs w:val="20"/>
          <w:shd w:val="clear" w:color="auto" w:fill="FFFFFF"/>
        </w:rPr>
        <w:t xml:space="preserve">. [online] Available at: &lt;https://developer.NVIDIA.com/embedded/jetson-nano-developer-kit&gt; [Accessed 12 January 2022]. </w:t>
      </w:r>
    </w:p>
    <w:p w:rsidRPr="0098003A" w:rsidR="00471EA9" w:rsidP="0098003A" w:rsidRDefault="00471EA9" w14:paraId="22B6B435" w14:textId="77777777">
      <w:pPr>
        <w:jc w:val="left"/>
        <w:rPr>
          <w:rFonts w:ascii="Open Sans" w:hAnsi="Open Sans" w:cs="Open Sans"/>
          <w:color w:val="000000"/>
          <w:szCs w:val="20"/>
          <w:shd w:val="clear" w:color="auto" w:fill="FFFFFF"/>
        </w:rPr>
      </w:pPr>
      <w:r>
        <w:rPr>
          <w:rFonts w:ascii="Open Sans" w:hAnsi="Open Sans" w:cs="Open Sans"/>
          <w:color w:val="000000"/>
          <w:szCs w:val="20"/>
          <w:shd w:val="clear" w:color="auto" w:fill="FFFFFF"/>
        </w:rPr>
        <w:t>Odemakinde, E., 2022. </w:t>
      </w:r>
      <w:r>
        <w:rPr>
          <w:rFonts w:ascii="Open Sans" w:hAnsi="Open Sans" w:cs="Open Sans"/>
          <w:i/>
          <w:iCs/>
          <w:color w:val="000000"/>
          <w:szCs w:val="20"/>
          <w:shd w:val="clear" w:color="auto" w:fill="FFFFFF"/>
        </w:rPr>
        <w:t>The Top 10 Computer Vision APIs in 2022 - viso.ai</w:t>
      </w:r>
      <w:r>
        <w:rPr>
          <w:rFonts w:ascii="Open Sans" w:hAnsi="Open Sans" w:cs="Open Sans"/>
          <w:color w:val="000000"/>
          <w:szCs w:val="20"/>
          <w:shd w:val="clear" w:color="auto" w:fill="FFFFFF"/>
        </w:rPr>
        <w:t>. [online] viso.ai. Available at: &lt;https://viso.ai/computer-vision/computer-vision-apis/&gt; [Accessed 14 April 2022].</w:t>
      </w:r>
    </w:p>
    <w:p w:rsidRPr="00486300" w:rsidR="00471EA9" w:rsidP="00486300" w:rsidRDefault="00471EA9" w14:paraId="562C2C52"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Oh, F., 2012. </w:t>
      </w:r>
      <w:r>
        <w:rPr>
          <w:rFonts w:ascii="Open Sans" w:hAnsi="Open Sans" w:cs="Open Sans"/>
          <w:i/>
          <w:iCs/>
          <w:color w:val="000000"/>
          <w:szCs w:val="20"/>
          <w:shd w:val="clear" w:color="auto" w:fill="FFFFFF"/>
        </w:rPr>
        <w:t>What Is CUDA | NVIDIA Official Blog</w:t>
      </w:r>
      <w:r>
        <w:rPr>
          <w:rFonts w:ascii="Open Sans" w:hAnsi="Open Sans" w:cs="Open Sans"/>
          <w:color w:val="000000"/>
          <w:szCs w:val="20"/>
          <w:shd w:val="clear" w:color="auto" w:fill="FFFFFF"/>
        </w:rPr>
        <w:t>. [online] NVIDIA Blog. Available at: &lt;https://blogs.nvidia.com/blog/2012/09/10/what-is-cuda-2/&gt; [Accessed 21 April 2022].</w:t>
      </w:r>
    </w:p>
    <w:p w:rsidR="00471EA9" w:rsidP="00486300" w:rsidRDefault="00471EA9" w14:paraId="77AD222C" w14:textId="77777777">
      <w:pPr>
        <w:rPr>
          <w:rFonts w:ascii="Open Sans" w:hAnsi="Open Sans" w:cs="Open Sans"/>
          <w:color w:val="000000"/>
          <w:szCs w:val="20"/>
          <w:shd w:val="clear" w:color="auto" w:fill="FFFFFF"/>
        </w:rPr>
      </w:pPr>
      <w:r w:rsidRPr="00486300">
        <w:rPr>
          <w:rFonts w:ascii="Open Sans" w:hAnsi="Open Sans" w:cs="Open Sans"/>
          <w:color w:val="000000"/>
          <w:szCs w:val="20"/>
          <w:shd w:val="clear" w:color="auto" w:fill="FFFFFF"/>
        </w:rPr>
        <w:t>Pi</w:t>
      </w:r>
      <w:r>
        <w:rPr>
          <w:rFonts w:ascii="Open Sans" w:hAnsi="Open Sans" w:cs="Open Sans"/>
          <w:color w:val="000000"/>
          <w:szCs w:val="20"/>
          <w:shd w:val="clear" w:color="auto" w:fill="FFFFFF"/>
        </w:rPr>
        <w:t xml:space="preserve"> Foundation</w:t>
      </w:r>
      <w:r w:rsidRPr="00486300">
        <w:rPr>
          <w:rFonts w:ascii="Open Sans" w:hAnsi="Open Sans" w:cs="Open Sans"/>
          <w:color w:val="000000"/>
          <w:szCs w:val="20"/>
          <w:shd w:val="clear" w:color="auto" w:fill="FFFFFF"/>
        </w:rPr>
        <w:t>, R., n.d. </w:t>
      </w:r>
      <w:r w:rsidRPr="00486300">
        <w:rPr>
          <w:rFonts w:ascii="Open Sans" w:hAnsi="Open Sans" w:cs="Open Sans"/>
          <w:i/>
          <w:iCs/>
          <w:color w:val="000000"/>
          <w:szCs w:val="20"/>
          <w:shd w:val="clear" w:color="auto" w:fill="FFFFFF"/>
        </w:rPr>
        <w:t>Teach, Learn, and Make with Raspberry Pi</w:t>
      </w:r>
      <w:r w:rsidRPr="00486300">
        <w:rPr>
          <w:rFonts w:ascii="Open Sans" w:hAnsi="Open Sans" w:cs="Open Sans"/>
          <w:color w:val="000000"/>
          <w:szCs w:val="20"/>
          <w:shd w:val="clear" w:color="auto" w:fill="FFFFFF"/>
        </w:rPr>
        <w:t>. [online] Raspberry Pi. Available at: &lt;https://www.raspberrypi.org/&gt; [Accessed 16 April 2022].</w:t>
      </w:r>
    </w:p>
    <w:p w:rsidRPr="00471EA9" w:rsidR="00471EA9" w:rsidP="00471EA9" w:rsidRDefault="008F24C0" w14:paraId="7E1E0CF1" w14:textId="2876C873">
      <w:pPr>
        <w:pStyle w:val="PageHeadings"/>
        <w:jc w:val="left"/>
      </w:pPr>
      <w:bookmarkStart w:name="_Toc56776137" w:id="164"/>
      <w:bookmarkStart w:name="_Toc92910122" w:id="165"/>
      <w:bookmarkStart w:name="_Toc101468330" w:id="166"/>
      <w:r>
        <w:lastRenderedPageBreak/>
        <w:t>Bibliography</w:t>
      </w:r>
      <w:bookmarkEnd w:id="46"/>
      <w:bookmarkEnd w:id="164"/>
      <w:bookmarkEnd w:id="165"/>
      <w:bookmarkEnd w:id="166"/>
    </w:p>
    <w:p w:rsidR="00471EA9" w:rsidP="003052BD" w:rsidRDefault="00471EA9" w14:paraId="61E37E2C" w14:textId="77777777">
      <w:pPr>
        <w:jc w:val="left"/>
        <w:rPr>
          <w:rFonts w:ascii="Open Sans" w:hAnsi="Open Sans" w:cs="Open Sans"/>
          <w:color w:val="000000"/>
          <w:szCs w:val="20"/>
          <w:shd w:val="clear" w:color="auto" w:fill="FFFFFF"/>
        </w:rPr>
      </w:pPr>
      <w:r w:rsidRPr="00113DCD">
        <w:rPr>
          <w:rFonts w:ascii="Open Sans" w:hAnsi="Open Sans" w:cs="Open Sans"/>
          <w:color w:val="000000"/>
          <w:szCs w:val="20"/>
          <w:shd w:val="clear" w:color="auto" w:fill="FFFFFF"/>
        </w:rPr>
        <w:t>A. Nordrum, "The internet of fewer things [News]," in IEEE Spectrum, vol. 53, no. 10, pp. 12-13, October 2016, doi: 10.1109/MSPEC.2016.7572524.</w:t>
      </w:r>
    </w:p>
    <w:p w:rsidR="00471EA9" w:rsidP="003052BD" w:rsidRDefault="00471EA9" w14:paraId="6F6C4B4D" w14:textId="77777777">
      <w:pPr>
        <w:jc w:val="left"/>
        <w:rPr>
          <w:rFonts w:ascii="Open Sans" w:hAnsi="Open Sans" w:cs="Open Sans"/>
          <w:color w:val="000000"/>
          <w:szCs w:val="20"/>
          <w:shd w:val="clear" w:color="auto" w:fill="FFFFFF"/>
        </w:rPr>
      </w:pPr>
      <w:r w:rsidRPr="00466437">
        <w:rPr>
          <w:rFonts w:ascii="Open Sans" w:hAnsi="Open Sans" w:cs="Open Sans"/>
          <w:color w:val="000000"/>
          <w:szCs w:val="20"/>
          <w:shd w:val="clear" w:color="auto" w:fill="FFFFFF"/>
        </w:rPr>
        <w:t xml:space="preserve">C. Wisultschew, A. Otero, J. Portilla and E. de la Torre, "Artificial Vision on </w:t>
      </w:r>
      <w:r>
        <w:rPr>
          <w:rFonts w:ascii="Open Sans" w:hAnsi="Open Sans" w:cs="Open Sans"/>
          <w:color w:val="000000"/>
          <w:szCs w:val="20"/>
          <w:shd w:val="clear" w:color="auto" w:fill="FFFFFF"/>
        </w:rPr>
        <w:t>Edge</w:t>
      </w:r>
      <w:r w:rsidRPr="00466437">
        <w:rPr>
          <w:rFonts w:ascii="Open Sans" w:hAnsi="Open Sans" w:cs="Open Sans"/>
          <w:color w:val="000000"/>
          <w:szCs w:val="20"/>
          <w:shd w:val="clear" w:color="auto" w:fill="FFFFFF"/>
        </w:rPr>
        <w:t xml:space="preserve"> IoT Devices: A Practical Case for 3D Data Classification," 2019 XXXIV Conference on Design of Circuits and Integrated Systems (DCIS), 2019, pp. 1-7, doi: 10.1109/DCIS201949030.2019.8959857.</w:t>
      </w:r>
    </w:p>
    <w:p w:rsidR="00471EA9" w:rsidP="003052BD" w:rsidRDefault="00471EA9" w14:paraId="2891C9B4" w14:textId="77777777">
      <w:pPr>
        <w:jc w:val="left"/>
        <w:rPr>
          <w:rFonts w:ascii="Open Sans" w:hAnsi="Open Sans" w:cs="Open Sans"/>
          <w:color w:val="000000"/>
          <w:shd w:val="clear" w:color="auto" w:fill="FFFFFF"/>
        </w:rPr>
      </w:pPr>
      <w:r w:rsidRPr="7CDDFC73">
        <w:rPr>
          <w:rFonts w:ascii="Open Sans" w:hAnsi="Open Sans" w:cs="Open Sans"/>
          <w:color w:val="000000"/>
          <w:shd w:val="clear" w:color="auto" w:fill="FFFFFF"/>
        </w:rPr>
        <w:t>CompTIA. 2015. </w:t>
      </w:r>
      <w:r w:rsidRPr="7CDDFC73">
        <w:rPr>
          <w:rFonts w:ascii="Open Sans" w:hAnsi="Open Sans" w:cs="Open Sans"/>
          <w:i/>
          <w:color w:val="000000"/>
          <w:shd w:val="clear" w:color="auto" w:fill="FFFFFF"/>
        </w:rPr>
        <w:t>Sizing Up the Internet of Things | Internet of Things | CompTIA</w:t>
      </w:r>
      <w:r w:rsidRPr="7CDDFC73">
        <w:rPr>
          <w:rFonts w:ascii="Open Sans" w:hAnsi="Open Sans" w:cs="Open Sans"/>
          <w:color w:val="000000"/>
          <w:shd w:val="clear" w:color="auto" w:fill="FFFFFF"/>
        </w:rPr>
        <w:t>.</w:t>
      </w:r>
      <w:r w:rsidRPr="7CDDFC73">
        <w:rPr>
          <w:rFonts w:ascii="Open Sans" w:hAnsi="Open Sans" w:cs="Open Sans"/>
          <w:color w:val="000000" w:themeColor="text1"/>
        </w:rPr>
        <w:t xml:space="preserve"> [online] Available at: &lt;https://www.comptia.org/content/research/sizing-up-the-internet-of-things&gt; [Accessed 14 April 2022].</w:t>
      </w:r>
    </w:p>
    <w:p w:rsidR="00471EA9" w:rsidP="00E95F30" w:rsidRDefault="00471EA9" w14:paraId="7BF3B443"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Globaldata.com. 2020. </w:t>
      </w:r>
      <w:r>
        <w:rPr>
          <w:rFonts w:ascii="Open Sans" w:hAnsi="Open Sans" w:cs="Open Sans"/>
          <w:i/>
          <w:iCs/>
          <w:color w:val="000000"/>
          <w:szCs w:val="20"/>
          <w:shd w:val="clear" w:color="auto" w:fill="FFFFFF"/>
        </w:rPr>
        <w:t>Computer vision will be worth $28bn by 2030</w:t>
      </w:r>
      <w:r>
        <w:rPr>
          <w:rFonts w:ascii="Open Sans" w:hAnsi="Open Sans" w:cs="Open Sans"/>
          <w:color w:val="000000"/>
          <w:szCs w:val="20"/>
          <w:shd w:val="clear" w:color="auto" w:fill="FFFFFF"/>
        </w:rPr>
        <w:t>. [online] Available at: &lt;https://www.globaldata.com/computer-vision-will-be-worth-28bn-by-2030/&gt; [Accessed 9 March 2022].</w:t>
      </w:r>
    </w:p>
    <w:p w:rsidR="00471EA9" w:rsidP="003052BD" w:rsidRDefault="00471EA9" w14:paraId="4F575F2E" w14:textId="77777777">
      <w:pPr>
        <w:jc w:val="left"/>
        <w:rPr>
          <w:rFonts w:ascii="Open Sans" w:hAnsi="Open Sans" w:cs="Open Sans"/>
          <w:color w:val="000000"/>
          <w:szCs w:val="20"/>
          <w:shd w:val="clear" w:color="auto" w:fill="FFFFFF"/>
        </w:rPr>
      </w:pPr>
      <w:r>
        <w:rPr>
          <w:rFonts w:ascii="Open Sans" w:hAnsi="Open Sans" w:cs="Open Sans"/>
          <w:color w:val="000000"/>
          <w:szCs w:val="20"/>
          <w:shd w:val="clear" w:color="auto" w:fill="FFFFFF"/>
        </w:rPr>
        <w:t>Hackster.io. 2019. </w:t>
      </w:r>
      <w:r>
        <w:rPr>
          <w:rFonts w:ascii="Open Sans" w:hAnsi="Open Sans" w:cs="Open Sans"/>
          <w:i/>
          <w:iCs/>
          <w:color w:val="000000"/>
          <w:szCs w:val="20"/>
          <w:shd w:val="clear" w:color="auto" w:fill="FFFFFF"/>
        </w:rPr>
        <w:t>Introducing the NVIDIA Jetson Nano</w:t>
      </w:r>
      <w:r>
        <w:rPr>
          <w:rFonts w:ascii="Open Sans" w:hAnsi="Open Sans" w:cs="Open Sans"/>
          <w:color w:val="000000"/>
          <w:szCs w:val="20"/>
          <w:shd w:val="clear" w:color="auto" w:fill="FFFFFF"/>
        </w:rPr>
        <w:t>. [online] Available at: &lt;https://www.hackster.io/news/introducing-the-nvidia-jetson-nano-aaa9738ef3ff&gt; [Accessed 14 April 2022].</w:t>
      </w:r>
    </w:p>
    <w:p w:rsidRPr="005F2D6C" w:rsidR="00471EA9" w:rsidP="005F2D6C" w:rsidRDefault="00471EA9" w14:paraId="65EB56D4" w14:textId="77777777">
      <w:pPr>
        <w:jc w:val="left"/>
        <w:rPr>
          <w:rFonts w:ascii="Open Sans" w:hAnsi="Open Sans" w:cs="Open Sans"/>
          <w:color w:val="000000"/>
          <w:shd w:val="clear" w:color="auto" w:fill="FFFFFF"/>
        </w:rPr>
      </w:pPr>
      <w:r w:rsidRPr="7CDDFC73">
        <w:rPr>
          <w:rFonts w:ascii="Open Sans" w:hAnsi="Open Sans" w:cs="Open Sans"/>
          <w:color w:val="000000"/>
          <w:shd w:val="clear" w:color="auto" w:fill="FFFFFF"/>
        </w:rPr>
        <w:t>Jahre, M. and Djupdal, A., 2022. </w:t>
      </w:r>
      <w:r w:rsidRPr="7CDDFC73">
        <w:rPr>
          <w:rFonts w:ascii="Open Sans" w:hAnsi="Open Sans" w:cs="Open Sans"/>
          <w:i/>
          <w:color w:val="000000"/>
          <w:shd w:val="clear" w:color="auto" w:fill="FFFFFF"/>
        </w:rPr>
        <w:t>GitHub - EECS-NTNU/lynsyn-host-software: Host software for the Lynsyn-family of non-intrusive power profilers</w:t>
      </w:r>
      <w:r w:rsidRPr="7CDDFC73">
        <w:rPr>
          <w:rFonts w:ascii="Open Sans" w:hAnsi="Open Sans" w:cs="Open Sans"/>
          <w:color w:val="000000"/>
          <w:shd w:val="clear" w:color="auto" w:fill="FFFFFF"/>
        </w:rPr>
        <w:t>.</w:t>
      </w:r>
      <w:r w:rsidRPr="7CDDFC73">
        <w:rPr>
          <w:rFonts w:ascii="Open Sans" w:hAnsi="Open Sans" w:cs="Open Sans"/>
          <w:color w:val="000000" w:themeColor="text1"/>
        </w:rPr>
        <w:t xml:space="preserve"> [online] GitHub. Available at: &lt;https://github.com/EECS-NTNU/lynsyn-host-software&gt; [Accessed 16 April 2022].</w:t>
      </w:r>
    </w:p>
    <w:p w:rsidR="00471EA9" w:rsidP="003052BD" w:rsidRDefault="00471EA9" w14:paraId="106EEB2B" w14:textId="77777777">
      <w:pPr>
        <w:jc w:val="left"/>
        <w:rPr>
          <w:rFonts w:ascii="Open Sans" w:hAnsi="Open Sans" w:cs="Open Sans"/>
          <w:color w:val="000000"/>
          <w:szCs w:val="20"/>
          <w:shd w:val="clear" w:color="auto" w:fill="FFFFFF"/>
        </w:rPr>
      </w:pPr>
      <w:r w:rsidRPr="00A72919">
        <w:rPr>
          <w:rFonts w:ascii="Open Sans" w:hAnsi="Open Sans" w:cs="Open Sans"/>
          <w:color w:val="000000"/>
          <w:szCs w:val="20"/>
          <w:shd w:val="clear" w:color="auto" w:fill="FFFFFF"/>
        </w:rPr>
        <w:lastRenderedPageBreak/>
        <w:t>Jocher, G., 2021. </w:t>
      </w:r>
      <w:r w:rsidRPr="00A72919">
        <w:rPr>
          <w:rFonts w:ascii="Open Sans" w:hAnsi="Open Sans" w:cs="Open Sans"/>
          <w:i/>
          <w:iCs/>
          <w:color w:val="000000"/>
          <w:szCs w:val="20"/>
          <w:shd w:val="clear" w:color="auto" w:fill="FFFFFF"/>
        </w:rPr>
        <w:t xml:space="preserve">GitHub - ultralytics/yolov5: YOLOv5 </w:t>
      </w:r>
      <w:r w:rsidRPr="00A72919">
        <w:rPr>
          <w:rFonts w:ascii="Apple Color Emoji" w:hAnsi="Apple Color Emoji" w:cs="Apple Color Emoji"/>
          <w:i/>
          <w:iCs/>
          <w:color w:val="000000"/>
          <w:szCs w:val="20"/>
          <w:shd w:val="clear" w:color="auto" w:fill="FFFFFF"/>
        </w:rPr>
        <w:t>🚀</w:t>
      </w:r>
      <w:r w:rsidRPr="00A72919">
        <w:rPr>
          <w:rFonts w:ascii="Open Sans" w:hAnsi="Open Sans" w:cs="Open Sans"/>
          <w:i/>
          <w:iCs/>
          <w:color w:val="000000"/>
          <w:szCs w:val="20"/>
          <w:shd w:val="clear" w:color="auto" w:fill="FFFFFF"/>
        </w:rPr>
        <w:t xml:space="preserve"> in PyTorch &gt; ONNX &gt; CoreML &gt; TFLite</w:t>
      </w:r>
      <w:r w:rsidRPr="00A72919">
        <w:rPr>
          <w:rFonts w:ascii="Open Sans" w:hAnsi="Open Sans" w:cs="Open Sans"/>
          <w:color w:val="000000"/>
          <w:szCs w:val="20"/>
          <w:shd w:val="clear" w:color="auto" w:fill="FFFFFF"/>
        </w:rPr>
        <w:t>. [online] GitHub. Available at: &lt;https://github.com/ultralytics/yolov5&gt; [Accessed 16 April 2022].</w:t>
      </w:r>
    </w:p>
    <w:p w:rsidR="00471EA9" w:rsidP="009635BF" w:rsidRDefault="00471EA9" w14:paraId="0A409688"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Lai, Z., 2021. </w:t>
      </w:r>
      <w:r>
        <w:rPr>
          <w:rFonts w:ascii="Open Sans" w:hAnsi="Open Sans" w:cs="Open Sans"/>
          <w:i/>
          <w:iCs/>
          <w:color w:val="000000"/>
          <w:szCs w:val="20"/>
          <w:shd w:val="clear" w:color="auto" w:fill="FFFFFF"/>
        </w:rPr>
        <w:t>Storage for Edge Computing: Bringing Digital Transformation to the Edge - Phison Blog</w:t>
      </w:r>
      <w:r>
        <w:rPr>
          <w:rFonts w:ascii="Open Sans" w:hAnsi="Open Sans" w:cs="Open Sans"/>
          <w:color w:val="000000"/>
          <w:szCs w:val="20"/>
          <w:shd w:val="clear" w:color="auto" w:fill="FFFFFF"/>
        </w:rPr>
        <w:t>. [online] Phison Blog. Available at: &lt;https://phisonblog.com/storage-for-Edge-computing-bringing-digital-transformation-to-the-Edge/&gt; [Accessed 9 March 2022].</w:t>
      </w:r>
    </w:p>
    <w:p w:rsidR="00471EA9" w:rsidP="003052BD" w:rsidRDefault="00471EA9" w14:paraId="6ADBA4F0" w14:textId="77777777">
      <w:pPr>
        <w:jc w:val="left"/>
        <w:rPr>
          <w:rFonts w:ascii="Open Sans" w:hAnsi="Open Sans" w:cs="Open Sans"/>
          <w:color w:val="000000"/>
          <w:szCs w:val="20"/>
          <w:shd w:val="clear" w:color="auto" w:fill="FFFFFF"/>
        </w:rPr>
      </w:pPr>
      <w:r w:rsidRPr="00D75ABA">
        <w:rPr>
          <w:rFonts w:ascii="Open Sans" w:hAnsi="Open Sans" w:cs="Open Sans"/>
          <w:color w:val="000000"/>
          <w:szCs w:val="20"/>
          <w:shd w:val="clear" w:color="auto" w:fill="FFFFFF"/>
        </w:rPr>
        <w:t xml:space="preserve">N. Hassan, S. Gillani, E. Ahmed, I. Yaqoob and M. Imran, "The Role of </w:t>
      </w:r>
      <w:r>
        <w:rPr>
          <w:rFonts w:ascii="Open Sans" w:hAnsi="Open Sans" w:cs="Open Sans"/>
          <w:color w:val="000000"/>
          <w:szCs w:val="20"/>
          <w:shd w:val="clear" w:color="auto" w:fill="FFFFFF"/>
        </w:rPr>
        <w:t>Edge</w:t>
      </w:r>
      <w:r w:rsidRPr="00D75ABA">
        <w:rPr>
          <w:rFonts w:ascii="Open Sans" w:hAnsi="Open Sans" w:cs="Open Sans"/>
          <w:color w:val="000000"/>
          <w:szCs w:val="20"/>
          <w:shd w:val="clear" w:color="auto" w:fill="FFFFFF"/>
        </w:rPr>
        <w:t xml:space="preserve"> Computing in Internet of Things," in IEEE Communications Magazine, vol. 56, no. 11, pp. 110-115, November 2018, doi: 10.1109/MCOM.2018.1700906</w:t>
      </w:r>
    </w:p>
    <w:p w:rsidR="00471EA9" w:rsidP="00E95F30" w:rsidRDefault="00471EA9" w14:paraId="07537A9C"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NVIDIA Developer. n.d. </w:t>
      </w:r>
      <w:r>
        <w:rPr>
          <w:rFonts w:ascii="Open Sans" w:hAnsi="Open Sans" w:cs="Open Sans"/>
          <w:i/>
          <w:iCs/>
          <w:color w:val="000000"/>
          <w:szCs w:val="20"/>
          <w:shd w:val="clear" w:color="auto" w:fill="FFFFFF"/>
        </w:rPr>
        <w:t>Jetson Benchmarks</w:t>
      </w:r>
      <w:r>
        <w:rPr>
          <w:rFonts w:ascii="Open Sans" w:hAnsi="Open Sans" w:cs="Open Sans"/>
          <w:color w:val="000000"/>
          <w:szCs w:val="20"/>
          <w:shd w:val="clear" w:color="auto" w:fill="FFFFFF"/>
        </w:rPr>
        <w:t>. [online] Available at: &lt;https://developer.nvidia.com/embedded/jetson-benchmarks&gt; [Accessed 14 April 2022].</w:t>
      </w:r>
    </w:p>
    <w:p w:rsidR="00471EA9" w:rsidP="00E95F30" w:rsidRDefault="00471EA9" w14:paraId="28936A0C" w14:textId="77777777">
      <w:pPr>
        <w:rPr>
          <w:rFonts w:ascii="Open Sans" w:hAnsi="Open Sans" w:cs="Open Sans"/>
          <w:color w:val="000000"/>
          <w:szCs w:val="20"/>
          <w:shd w:val="clear" w:color="auto" w:fill="FFFFFF"/>
        </w:rPr>
      </w:pPr>
      <w:r>
        <w:rPr>
          <w:rFonts w:ascii="Open Sans" w:hAnsi="Open Sans" w:cs="Open Sans"/>
          <w:color w:val="000000"/>
          <w:szCs w:val="20"/>
          <w:shd w:val="clear" w:color="auto" w:fill="FFFFFF"/>
        </w:rPr>
        <w:t>NVIDIA Developer. n.d. </w:t>
      </w:r>
      <w:r>
        <w:rPr>
          <w:rFonts w:ascii="Open Sans" w:hAnsi="Open Sans" w:cs="Open Sans"/>
          <w:i/>
          <w:iCs/>
          <w:color w:val="000000"/>
          <w:szCs w:val="20"/>
          <w:shd w:val="clear" w:color="auto" w:fill="FFFFFF"/>
        </w:rPr>
        <w:t>Jetson Nano Developer Kit</w:t>
      </w:r>
      <w:r>
        <w:rPr>
          <w:rFonts w:ascii="Open Sans" w:hAnsi="Open Sans" w:cs="Open Sans"/>
          <w:color w:val="000000"/>
          <w:szCs w:val="20"/>
          <w:shd w:val="clear" w:color="auto" w:fill="FFFFFF"/>
        </w:rPr>
        <w:t xml:space="preserve">. [online] Available at: &lt;https://developer.NVIDIA.com/embedded/jetson-nano-developer-kit&gt; [Accessed 12 January 2022]. </w:t>
      </w:r>
    </w:p>
    <w:p w:rsidR="00471EA9" w:rsidP="003052BD" w:rsidRDefault="00471EA9" w14:paraId="3A580AC1" w14:textId="77777777">
      <w:pPr>
        <w:jc w:val="left"/>
        <w:rPr>
          <w:rFonts w:ascii="Open Sans" w:hAnsi="Open Sans" w:cs="Open Sans"/>
          <w:color w:val="000000"/>
          <w:szCs w:val="20"/>
          <w:shd w:val="clear" w:color="auto" w:fill="FFFFFF"/>
        </w:rPr>
      </w:pPr>
      <w:r>
        <w:rPr>
          <w:rFonts w:ascii="Open Sans" w:hAnsi="Open Sans" w:cs="Open Sans"/>
          <w:color w:val="000000"/>
          <w:szCs w:val="20"/>
          <w:shd w:val="clear" w:color="auto" w:fill="FFFFFF"/>
        </w:rPr>
        <w:t>Odemakinde, E., 2022. </w:t>
      </w:r>
      <w:r>
        <w:rPr>
          <w:rFonts w:ascii="Open Sans" w:hAnsi="Open Sans" w:cs="Open Sans"/>
          <w:i/>
          <w:iCs/>
          <w:color w:val="000000"/>
          <w:szCs w:val="20"/>
          <w:shd w:val="clear" w:color="auto" w:fill="FFFFFF"/>
        </w:rPr>
        <w:t>The Top 10 Computer Vision APIs in 2022 - viso.ai</w:t>
      </w:r>
      <w:r>
        <w:rPr>
          <w:rFonts w:ascii="Open Sans" w:hAnsi="Open Sans" w:cs="Open Sans"/>
          <w:color w:val="000000"/>
          <w:szCs w:val="20"/>
          <w:shd w:val="clear" w:color="auto" w:fill="FFFFFF"/>
        </w:rPr>
        <w:t>. [online] viso.ai. Available at: &lt;https://viso.ai/computer-vision/computer-vision-apis/&gt; [Accessed 14 April 2022].</w:t>
      </w:r>
    </w:p>
    <w:p w:rsidR="00471EA9" w:rsidP="003052BD" w:rsidRDefault="00471EA9" w14:paraId="5EA15106" w14:textId="77777777">
      <w:pPr>
        <w:jc w:val="left"/>
        <w:rPr>
          <w:rFonts w:ascii="Open Sans" w:hAnsi="Open Sans" w:cs="Open Sans"/>
          <w:color w:val="000000"/>
          <w:shd w:val="clear" w:color="auto" w:fill="FFFFFF"/>
        </w:rPr>
      </w:pPr>
      <w:r>
        <w:rPr>
          <w:rFonts w:ascii="Open Sans" w:hAnsi="Open Sans" w:cs="Open Sans"/>
          <w:color w:val="000000"/>
          <w:szCs w:val="20"/>
          <w:shd w:val="clear" w:color="auto" w:fill="FFFFFF"/>
        </w:rPr>
        <w:t>Oh, F., 2012. </w:t>
      </w:r>
      <w:r>
        <w:rPr>
          <w:rFonts w:ascii="Open Sans" w:hAnsi="Open Sans" w:cs="Open Sans"/>
          <w:i/>
          <w:iCs/>
          <w:color w:val="000000"/>
          <w:szCs w:val="20"/>
          <w:shd w:val="clear" w:color="auto" w:fill="FFFFFF"/>
        </w:rPr>
        <w:t>What Is CUDA | NVIDIA Official Blog</w:t>
      </w:r>
      <w:r>
        <w:rPr>
          <w:rFonts w:ascii="Open Sans" w:hAnsi="Open Sans" w:cs="Open Sans"/>
          <w:color w:val="000000"/>
          <w:szCs w:val="20"/>
          <w:shd w:val="clear" w:color="auto" w:fill="FFFFFF"/>
        </w:rPr>
        <w:t>. [online] NVIDIA Blog. Available at: &lt;https://blogs.nvidia.com/blog/2012/09/10/what-is-cuda-2/&gt; [Accessed 21 April 2022].</w:t>
      </w:r>
    </w:p>
    <w:p w:rsidR="00471EA9" w:rsidP="003052BD" w:rsidRDefault="00471EA9" w14:paraId="6DAE34E2" w14:textId="77777777">
      <w:pPr>
        <w:jc w:val="left"/>
        <w:rPr>
          <w:rFonts w:ascii="Open Sans" w:hAnsi="Open Sans" w:cs="Open Sans"/>
          <w:color w:val="000000"/>
          <w:szCs w:val="20"/>
          <w:shd w:val="clear" w:color="auto" w:fill="FFFFFF"/>
        </w:rPr>
      </w:pPr>
      <w:r w:rsidRPr="00486300">
        <w:rPr>
          <w:rFonts w:ascii="Open Sans" w:hAnsi="Open Sans" w:cs="Open Sans"/>
          <w:color w:val="000000"/>
          <w:szCs w:val="20"/>
          <w:shd w:val="clear" w:color="auto" w:fill="FFFFFF"/>
        </w:rPr>
        <w:t>Pi Foundation, R., n.d. </w:t>
      </w:r>
      <w:r w:rsidRPr="00486300">
        <w:rPr>
          <w:rFonts w:ascii="Open Sans" w:hAnsi="Open Sans" w:cs="Open Sans"/>
          <w:i/>
          <w:iCs/>
          <w:color w:val="000000"/>
          <w:szCs w:val="20"/>
          <w:shd w:val="clear" w:color="auto" w:fill="FFFFFF"/>
        </w:rPr>
        <w:t>Teach, Learn, and Make with Raspberry Pi</w:t>
      </w:r>
      <w:r w:rsidRPr="00486300">
        <w:rPr>
          <w:rFonts w:ascii="Open Sans" w:hAnsi="Open Sans" w:cs="Open Sans"/>
          <w:color w:val="000000"/>
          <w:szCs w:val="20"/>
          <w:shd w:val="clear" w:color="auto" w:fill="FFFFFF"/>
        </w:rPr>
        <w:t>. [online] Raspberry Pi. Available at: &lt;https://www.raspberrypi.org/&gt; [Accessed 16 April 2022].</w:t>
      </w:r>
    </w:p>
    <w:p w:rsidR="00471EA9" w:rsidP="003052BD" w:rsidRDefault="00471EA9" w14:paraId="4F2FBCE9" w14:textId="77777777">
      <w:pPr>
        <w:jc w:val="left"/>
        <w:rPr>
          <w:rFonts w:ascii="Open Sans" w:hAnsi="Open Sans" w:cs="Open Sans"/>
          <w:color w:val="000000"/>
          <w:shd w:val="clear" w:color="auto" w:fill="FFFFFF"/>
        </w:rPr>
      </w:pPr>
      <w:r w:rsidRPr="747F6601">
        <w:rPr>
          <w:rFonts w:ascii="Open Sans" w:hAnsi="Open Sans" w:cs="Open Sans"/>
          <w:color w:val="000000"/>
          <w:shd w:val="clear" w:color="auto" w:fill="FFFFFF"/>
        </w:rPr>
        <w:lastRenderedPageBreak/>
        <w:t>PowerBank20. n.d. </w:t>
      </w:r>
      <w:r w:rsidRPr="747F6601">
        <w:rPr>
          <w:rFonts w:ascii="Open Sans" w:hAnsi="Open Sans" w:cs="Open Sans"/>
          <w:i/>
          <w:color w:val="000000"/>
          <w:shd w:val="clear" w:color="auto" w:fill="FFFFFF"/>
        </w:rPr>
        <w:t xml:space="preserve">What is the real output capacity of a Power </w:t>
      </w:r>
      <w:bookmarkStart w:name="_Int_qzlWRGsX" w:id="167"/>
      <w:r w:rsidRPr="747F6601">
        <w:rPr>
          <w:rFonts w:ascii="Open Sans" w:hAnsi="Open Sans" w:cs="Open Sans"/>
          <w:i/>
          <w:color w:val="000000"/>
          <w:shd w:val="clear" w:color="auto" w:fill="FFFFFF"/>
        </w:rPr>
        <w:t>bank?</w:t>
      </w:r>
      <w:r w:rsidRPr="747F6601">
        <w:rPr>
          <w:rFonts w:ascii="Open Sans" w:hAnsi="Open Sans" w:cs="Open Sans"/>
          <w:color w:val="000000"/>
          <w:shd w:val="clear" w:color="auto" w:fill="FFFFFF"/>
        </w:rPr>
        <w:t>.</w:t>
      </w:r>
      <w:bookmarkEnd w:id="167"/>
      <w:r w:rsidRPr="747F6601">
        <w:rPr>
          <w:rFonts w:ascii="Open Sans" w:hAnsi="Open Sans" w:cs="Open Sans"/>
          <w:color w:val="000000"/>
          <w:shd w:val="clear" w:color="auto" w:fill="FFFFFF"/>
        </w:rPr>
        <w:t xml:space="preserve"> [online] Available at: &lt;https://powerbank20.com/en/actual-output-capacity/&gt; [Accessed 14 April 2022].</w:t>
      </w:r>
    </w:p>
    <w:p w:rsidR="00471EA9" w:rsidP="003052BD" w:rsidRDefault="00471EA9" w14:paraId="756F0564" w14:textId="77777777">
      <w:pPr>
        <w:jc w:val="left"/>
        <w:rPr>
          <w:rFonts w:ascii="Open Sans" w:hAnsi="Open Sans" w:cs="Open Sans"/>
          <w:color w:val="000000"/>
          <w:shd w:val="clear" w:color="auto" w:fill="FFFFFF"/>
        </w:rPr>
      </w:pPr>
      <w:r w:rsidRPr="747F6601">
        <w:rPr>
          <w:rFonts w:ascii="Open Sans" w:hAnsi="Open Sans" w:cs="Open Sans"/>
          <w:color w:val="000000"/>
          <w:shd w:val="clear" w:color="auto" w:fill="FFFFFF"/>
        </w:rPr>
        <w:t>Prasa Infocom &amp; Power Solutions Pvt. Ltd. 2020. </w:t>
      </w:r>
      <w:r w:rsidRPr="747F6601">
        <w:rPr>
          <w:rFonts w:ascii="Open Sans" w:hAnsi="Open Sans" w:cs="Open Sans"/>
          <w:i/>
          <w:color w:val="000000"/>
          <w:shd w:val="clear" w:color="auto" w:fill="FFFFFF"/>
        </w:rPr>
        <w:t xml:space="preserve">Data Center Energy Consumption </w:t>
      </w:r>
      <w:bookmarkStart w:name="_Int_O4zVNgE5" w:id="168"/>
      <w:r w:rsidRPr="747F6601">
        <w:rPr>
          <w:rFonts w:ascii="Open Sans" w:hAnsi="Open Sans" w:cs="Open Sans"/>
          <w:i/>
          <w:color w:val="000000"/>
          <w:shd w:val="clear" w:color="auto" w:fill="FFFFFF"/>
        </w:rPr>
        <w:t>vis-à-vis</w:t>
      </w:r>
      <w:bookmarkEnd w:id="168"/>
      <w:r w:rsidRPr="747F6601">
        <w:rPr>
          <w:rFonts w:ascii="Open Sans" w:hAnsi="Open Sans" w:cs="Open Sans"/>
          <w:i/>
          <w:color w:val="000000"/>
          <w:shd w:val="clear" w:color="auto" w:fill="FFFFFF"/>
        </w:rPr>
        <w:t xml:space="preserve"> Rising Internet Usage - I</w:t>
      </w:r>
      <w:r w:rsidRPr="747F6601">
        <w:rPr>
          <w:rFonts w:ascii="Open Sans" w:hAnsi="Open Sans" w:cs="Open Sans"/>
          <w:color w:val="000000"/>
          <w:shd w:val="clear" w:color="auto" w:fill="FFFFFF"/>
        </w:rPr>
        <w:t>. [online] Available at: &lt;https://prasa-pl.com/blog/data-center-energy-consumption-vis-a-vis-rising-internet-usage-i/&gt; [Accessed 14 April 2022].</w:t>
      </w:r>
    </w:p>
    <w:p w:rsidR="003052BD" w:rsidP="008B7F49" w:rsidRDefault="003052BD" w14:paraId="0AD12987" w14:textId="77777777">
      <w:pPr>
        <w:jc w:val="left"/>
      </w:pPr>
    </w:p>
    <w:p w:rsidRPr="001132A7" w:rsidR="001132A7" w:rsidP="00A974C8" w:rsidRDefault="0033709C" w14:paraId="4AB7A591" w14:textId="511C91F9">
      <w:pPr>
        <w:pStyle w:val="PageHeadings"/>
        <w:jc w:val="left"/>
      </w:pPr>
      <w:bookmarkStart w:name="_Toc101468331" w:id="169"/>
      <w:r>
        <w:rPr>
          <w:caps w:val="0"/>
        </w:rPr>
        <w:lastRenderedPageBreak/>
        <w:t>APPENDIX A. NVIDIA JETSON NANO TECHNICAL SPECIFICATION</w:t>
      </w:r>
      <w:bookmarkEnd w:id="169"/>
      <w:r>
        <w:rPr>
          <w:caps w:val="0"/>
        </w:rPr>
        <w:t xml:space="preserve"> </w:t>
      </w:r>
    </w:p>
    <w:p w:rsidR="002134C4" w:rsidP="00E00478" w:rsidRDefault="002134C4" w14:paraId="77A24733" w14:textId="1C42C53F">
      <w:r>
        <w:rPr>
          <w:noProof/>
          <w:color w:val="2B579A"/>
          <w:shd w:val="clear" w:color="auto" w:fill="E6E6E6"/>
        </w:rPr>
        <w:drawing>
          <wp:inline distT="0" distB="0" distL="0" distR="0" wp14:anchorId="4895C94C" wp14:editId="19E38012">
            <wp:extent cx="5671114" cy="4879731"/>
            <wp:effectExtent l="0" t="0" r="635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8"/>
                    <a:stretch>
                      <a:fillRect/>
                    </a:stretch>
                  </pic:blipFill>
                  <pic:spPr>
                    <a:xfrm>
                      <a:off x="0" y="0"/>
                      <a:ext cx="5675907" cy="4883856"/>
                    </a:xfrm>
                    <a:prstGeom prst="rect">
                      <a:avLst/>
                    </a:prstGeom>
                  </pic:spPr>
                </pic:pic>
              </a:graphicData>
            </a:graphic>
          </wp:inline>
        </w:drawing>
      </w:r>
    </w:p>
    <w:p w:rsidR="00594359" w:rsidP="0045348E" w:rsidRDefault="0045348E" w14:paraId="7679057D" w14:textId="1104962B">
      <w:pPr>
        <w:sectPr w:rsidR="00594359" w:rsidSect="009F6E83">
          <w:pgSz w:w="11906" w:h="16838" w:orient="portrait"/>
          <w:pgMar w:top="1440" w:right="1440" w:bottom="1440" w:left="2268" w:header="709" w:footer="709" w:gutter="0"/>
          <w:cols w:space="708"/>
          <w:docGrid w:linePitch="360"/>
        </w:sectPr>
      </w:pPr>
      <w:r>
        <w:t>Available on 1</w:t>
      </w:r>
      <w:r w:rsidRPr="0045348E">
        <w:rPr>
          <w:vertAlign w:val="superscript"/>
        </w:rPr>
        <w:t>st</w:t>
      </w:r>
      <w:r>
        <w:t xml:space="preserve"> page of: </w:t>
      </w:r>
      <w:hyperlink w:history="1" r:id="rId49">
        <w:r w:rsidRPr="00D85E92" w:rsidR="002E2FC3">
          <w:rPr>
            <w:rStyle w:val="Hyperlink"/>
          </w:rPr>
          <w:t>https://developer.</w:t>
        </w:r>
        <w:r w:rsidR="00E179F2">
          <w:rPr>
            <w:rStyle w:val="Hyperlink"/>
          </w:rPr>
          <w:t>NVIDIA</w:t>
        </w:r>
        <w:r w:rsidRPr="00D85E92" w:rsidR="002E2FC3">
          <w:rPr>
            <w:rStyle w:val="Hyperlink"/>
          </w:rPr>
          <w:t>.com/embedded/dlc/jetson-nano-system-module-datasheet</w:t>
        </w:r>
      </w:hyperlink>
    </w:p>
    <w:p w:rsidRPr="001132A7" w:rsidR="005C1939" w:rsidP="005C1939" w:rsidRDefault="0033709C" w14:paraId="4E2620AB" w14:textId="246C7C25">
      <w:pPr>
        <w:pStyle w:val="PageHeadings"/>
        <w:jc w:val="left"/>
      </w:pPr>
      <w:bookmarkStart w:name="_Toc101468332" w:id="170"/>
      <w:r>
        <w:rPr>
          <w:caps w:val="0"/>
        </w:rPr>
        <w:lastRenderedPageBreak/>
        <w:t>APPENDIX B. NVIDIA JETSON NANO PERFORMANCE COMPARISON</w:t>
      </w:r>
      <w:bookmarkEnd w:id="170"/>
    </w:p>
    <w:p w:rsidR="003C7CDB" w:rsidP="00410F95" w:rsidRDefault="003C7CDB" w14:paraId="2FC0ADA0" w14:textId="64511763"/>
    <w:tbl>
      <w:tblPr>
        <w:tblW w:w="5000" w:type="pct"/>
        <w:tblBorders>
          <w:top w:val="single" w:color="DDDDDD" w:sz="6" w:space="0"/>
          <w:left w:val="single" w:color="DDDDDD" w:sz="6" w:space="0"/>
          <w:bottom w:val="single" w:color="DDDDDD" w:sz="6" w:space="0"/>
          <w:right w:val="single" w:color="DDDDDD" w:sz="6" w:space="0"/>
        </w:tblBorders>
        <w:shd w:val="clear" w:color="auto" w:fill="FFFFFF"/>
        <w:tblCellMar>
          <w:top w:w="15" w:type="dxa"/>
          <w:left w:w="15" w:type="dxa"/>
          <w:bottom w:w="15" w:type="dxa"/>
          <w:right w:w="15" w:type="dxa"/>
        </w:tblCellMar>
        <w:tblLook w:val="04A0" w:firstRow="1" w:lastRow="0" w:firstColumn="1" w:lastColumn="0" w:noHBand="0" w:noVBand="1"/>
      </w:tblPr>
      <w:tblGrid>
        <w:gridCol w:w="1976"/>
        <w:gridCol w:w="1859"/>
        <w:gridCol w:w="1521"/>
        <w:gridCol w:w="2207"/>
        <w:gridCol w:w="1649"/>
        <w:gridCol w:w="3024"/>
        <w:gridCol w:w="1706"/>
      </w:tblGrid>
      <w:tr w:rsidRPr="003C7CDB" w:rsidR="003C7CDB" w:rsidTr="003C7CDB" w14:paraId="5795698C" w14:textId="77777777">
        <w:trPr>
          <w:tblHeader/>
        </w:trPr>
        <w:tc>
          <w:tcPr>
            <w:tcW w:w="720" w:type="pct"/>
            <w:tcBorders>
              <w:top w:val="nil"/>
              <w:left w:val="single" w:color="DDDDDD" w:sz="6" w:space="0"/>
              <w:bottom w:val="single" w:color="DDDDDD" w:sz="12" w:space="0"/>
              <w:right w:val="single" w:color="DDDDDD" w:sz="6" w:space="0"/>
            </w:tcBorders>
            <w:shd w:val="clear" w:color="auto" w:fill="DFF0D8"/>
            <w:tcMar>
              <w:top w:w="120" w:type="dxa"/>
              <w:left w:w="120" w:type="dxa"/>
              <w:bottom w:w="120" w:type="dxa"/>
              <w:right w:w="120" w:type="dxa"/>
            </w:tcMar>
            <w:vAlign w:val="bottom"/>
            <w:hideMark/>
          </w:tcPr>
          <w:p w:rsidRPr="003C7CDB" w:rsidR="003C7CDB" w:rsidP="003C7CDB" w:rsidRDefault="003C7CDB" w14:paraId="0DD19A16"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Model</w:t>
            </w:r>
          </w:p>
        </w:tc>
        <w:tc>
          <w:tcPr>
            <w:tcW w:w="678" w:type="pct"/>
            <w:tcBorders>
              <w:top w:val="nil"/>
              <w:left w:val="single" w:color="DDDDDD" w:sz="6" w:space="0"/>
              <w:bottom w:val="single" w:color="DDDDDD" w:sz="12" w:space="0"/>
              <w:right w:val="single" w:color="DDDDDD" w:sz="6" w:space="0"/>
            </w:tcBorders>
            <w:shd w:val="clear" w:color="auto" w:fill="DFF0D8"/>
            <w:tcMar>
              <w:top w:w="120" w:type="dxa"/>
              <w:left w:w="120" w:type="dxa"/>
              <w:bottom w:w="120" w:type="dxa"/>
              <w:right w:w="120" w:type="dxa"/>
            </w:tcMar>
            <w:vAlign w:val="bottom"/>
            <w:hideMark/>
          </w:tcPr>
          <w:p w:rsidRPr="003C7CDB" w:rsidR="003C7CDB" w:rsidP="003C7CDB" w:rsidRDefault="003C7CDB" w14:paraId="3D10F1FE"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Application</w:t>
            </w:r>
          </w:p>
        </w:tc>
        <w:tc>
          <w:tcPr>
            <w:tcW w:w="477" w:type="pct"/>
            <w:tcBorders>
              <w:top w:val="nil"/>
              <w:left w:val="single" w:color="DDDDDD" w:sz="6" w:space="0"/>
              <w:bottom w:val="single" w:color="DDDDDD" w:sz="12" w:space="0"/>
              <w:right w:val="single" w:color="DDDDDD" w:sz="6" w:space="0"/>
            </w:tcBorders>
            <w:shd w:val="clear" w:color="auto" w:fill="DFF0D8"/>
            <w:tcMar>
              <w:top w:w="120" w:type="dxa"/>
              <w:left w:w="120" w:type="dxa"/>
              <w:bottom w:w="120" w:type="dxa"/>
              <w:right w:w="120" w:type="dxa"/>
            </w:tcMar>
            <w:vAlign w:val="bottom"/>
            <w:hideMark/>
          </w:tcPr>
          <w:p w:rsidRPr="003C7CDB" w:rsidR="003C7CDB" w:rsidP="003C7CDB" w:rsidRDefault="003C7CDB" w14:paraId="4E20795C"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Framework</w:t>
            </w:r>
          </w:p>
        </w:tc>
        <w:tc>
          <w:tcPr>
            <w:tcW w:w="803" w:type="pct"/>
            <w:tcBorders>
              <w:top w:val="nil"/>
              <w:left w:val="single" w:color="DDDDDD" w:sz="6" w:space="0"/>
              <w:bottom w:val="single" w:color="DDDDDD" w:sz="12" w:space="0"/>
              <w:right w:val="single" w:color="DDDDDD" w:sz="6" w:space="0"/>
            </w:tcBorders>
            <w:shd w:val="clear" w:color="auto" w:fill="DFF0D8"/>
            <w:tcMar>
              <w:top w:w="120" w:type="dxa"/>
              <w:left w:w="120" w:type="dxa"/>
              <w:bottom w:w="120" w:type="dxa"/>
              <w:right w:w="120" w:type="dxa"/>
            </w:tcMar>
            <w:vAlign w:val="bottom"/>
            <w:hideMark/>
          </w:tcPr>
          <w:p w:rsidRPr="003C7CDB" w:rsidR="003C7CDB" w:rsidP="003C7CDB" w:rsidRDefault="00E179F2" w14:paraId="4EDCA154" w14:textId="20DFFD02">
            <w:pPr>
              <w:spacing w:after="0" w:line="240" w:lineRule="auto"/>
              <w:jc w:val="left"/>
              <w:rPr>
                <w:rFonts w:ascii="Helvetica" w:hAnsi="Helvetica" w:cs="Helvetica"/>
                <w:b/>
                <w:bCs/>
                <w:color w:val="333333"/>
                <w:sz w:val="24"/>
              </w:rPr>
            </w:pPr>
            <w:r>
              <w:rPr>
                <w:rFonts w:ascii="Helvetica" w:hAnsi="Helvetica" w:cs="Helvetica"/>
                <w:b/>
                <w:bCs/>
                <w:color w:val="333333"/>
                <w:sz w:val="24"/>
              </w:rPr>
              <w:t>NVIDIA</w:t>
            </w:r>
            <w:r w:rsidRPr="003C7CDB" w:rsidR="003C7CDB">
              <w:rPr>
                <w:rFonts w:ascii="Helvetica" w:hAnsi="Helvetica" w:cs="Helvetica"/>
                <w:b/>
                <w:bCs/>
                <w:color w:val="333333"/>
                <w:sz w:val="24"/>
              </w:rPr>
              <w:t xml:space="preserve"> Jetson Nano</w:t>
            </w:r>
          </w:p>
        </w:tc>
        <w:tc>
          <w:tcPr>
            <w:tcW w:w="603" w:type="pct"/>
            <w:tcBorders>
              <w:top w:val="nil"/>
              <w:left w:val="single" w:color="DDDDDD" w:sz="6" w:space="0"/>
              <w:bottom w:val="single" w:color="DDDDDD" w:sz="12" w:space="0"/>
              <w:right w:val="single" w:color="DDDDDD" w:sz="6" w:space="0"/>
            </w:tcBorders>
            <w:shd w:val="clear" w:color="auto" w:fill="DFF0D8"/>
            <w:tcMar>
              <w:top w:w="120" w:type="dxa"/>
              <w:left w:w="120" w:type="dxa"/>
              <w:bottom w:w="120" w:type="dxa"/>
              <w:right w:w="120" w:type="dxa"/>
            </w:tcMar>
            <w:vAlign w:val="bottom"/>
            <w:hideMark/>
          </w:tcPr>
          <w:p w:rsidRPr="003C7CDB" w:rsidR="003C7CDB" w:rsidP="003C7CDB" w:rsidRDefault="003C7CDB" w14:paraId="0125E45E"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Raspberry Pi 3</w:t>
            </w:r>
          </w:p>
        </w:tc>
        <w:tc>
          <w:tcPr>
            <w:tcW w:w="1096" w:type="pct"/>
            <w:tcBorders>
              <w:top w:val="nil"/>
              <w:left w:val="single" w:color="DDDDDD" w:sz="6" w:space="0"/>
              <w:bottom w:val="single" w:color="DDDDDD" w:sz="12" w:space="0"/>
              <w:right w:val="single" w:color="DDDDDD" w:sz="6" w:space="0"/>
            </w:tcBorders>
            <w:shd w:val="clear" w:color="auto" w:fill="DFF0D8"/>
            <w:tcMar>
              <w:top w:w="120" w:type="dxa"/>
              <w:left w:w="120" w:type="dxa"/>
              <w:bottom w:w="120" w:type="dxa"/>
              <w:right w:w="120" w:type="dxa"/>
            </w:tcMar>
            <w:vAlign w:val="bottom"/>
            <w:hideMark/>
          </w:tcPr>
          <w:p w:rsidRPr="003C7CDB" w:rsidR="003C7CDB" w:rsidP="003C7CDB" w:rsidRDefault="003C7CDB" w14:paraId="25B69D40"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Raspberry Pi 3 +</w:t>
            </w:r>
            <w:r w:rsidRPr="003C7CDB">
              <w:rPr>
                <w:rFonts w:ascii="Helvetica" w:hAnsi="Helvetica" w:cs="Helvetica"/>
                <w:b/>
                <w:bCs/>
                <w:color w:val="333333"/>
                <w:sz w:val="24"/>
              </w:rPr>
              <w:br/>
            </w:r>
            <w:r w:rsidRPr="003C7CDB">
              <w:rPr>
                <w:rFonts w:ascii="Helvetica" w:hAnsi="Helvetica" w:cs="Helvetica"/>
                <w:b/>
                <w:bCs/>
                <w:color w:val="333333"/>
                <w:sz w:val="24"/>
              </w:rPr>
              <w:t>Intel Neural Compute Stick 2</w:t>
            </w:r>
          </w:p>
        </w:tc>
        <w:tc>
          <w:tcPr>
            <w:tcW w:w="623" w:type="pct"/>
            <w:tcBorders>
              <w:top w:val="nil"/>
              <w:left w:val="single" w:color="DDDDDD" w:sz="6" w:space="0"/>
              <w:bottom w:val="single" w:color="DDDDDD" w:sz="12" w:space="0"/>
              <w:right w:val="single" w:color="DDDDDD" w:sz="6" w:space="0"/>
            </w:tcBorders>
            <w:shd w:val="clear" w:color="auto" w:fill="DFF0D8"/>
            <w:tcMar>
              <w:top w:w="120" w:type="dxa"/>
              <w:left w:w="120" w:type="dxa"/>
              <w:bottom w:w="120" w:type="dxa"/>
              <w:right w:w="120" w:type="dxa"/>
            </w:tcMar>
            <w:vAlign w:val="bottom"/>
            <w:hideMark/>
          </w:tcPr>
          <w:p w:rsidRPr="003C7CDB" w:rsidR="003C7CDB" w:rsidP="003C7CDB" w:rsidRDefault="003C7CDB" w14:paraId="69BB7571" w14:textId="2EEB94EB">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 xml:space="preserve">Google </w:t>
            </w:r>
            <w:r w:rsidR="001C23CA">
              <w:rPr>
                <w:rFonts w:ascii="Helvetica" w:hAnsi="Helvetica" w:cs="Helvetica"/>
                <w:b/>
                <w:bCs/>
                <w:color w:val="333333"/>
                <w:sz w:val="24"/>
              </w:rPr>
              <w:t>Edge</w:t>
            </w:r>
            <w:r w:rsidRPr="003C7CDB">
              <w:rPr>
                <w:rFonts w:ascii="Helvetica" w:hAnsi="Helvetica" w:cs="Helvetica"/>
                <w:b/>
                <w:bCs/>
                <w:color w:val="333333"/>
                <w:sz w:val="24"/>
              </w:rPr>
              <w:br/>
            </w:r>
            <w:r w:rsidRPr="003C7CDB">
              <w:rPr>
                <w:rFonts w:ascii="Helvetica" w:hAnsi="Helvetica" w:cs="Helvetica"/>
                <w:b/>
                <w:bCs/>
                <w:color w:val="333333"/>
                <w:sz w:val="24"/>
              </w:rPr>
              <w:t>TPU Dev Board</w:t>
            </w:r>
          </w:p>
        </w:tc>
      </w:tr>
      <w:tr w:rsidRPr="003C7CDB" w:rsidR="003C7CDB" w:rsidTr="003C7CDB" w14:paraId="5A59ED72" w14:textId="77777777">
        <w:tc>
          <w:tcPr>
            <w:tcW w:w="720"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19FEFAD3"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ResNet-50</w:t>
            </w:r>
          </w:p>
          <w:p w:rsidRPr="003C7CDB" w:rsidR="003C7CDB" w:rsidP="003C7CDB" w:rsidRDefault="003C7CDB" w14:paraId="65E937C2"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(224×224)</w:t>
            </w:r>
          </w:p>
        </w:tc>
        <w:tc>
          <w:tcPr>
            <w:tcW w:w="678"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3F0CF5C7"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Classification</w:t>
            </w:r>
          </w:p>
        </w:tc>
        <w:tc>
          <w:tcPr>
            <w:tcW w:w="477"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6F3DA723"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TensorFlow</w:t>
            </w:r>
          </w:p>
        </w:tc>
        <w:tc>
          <w:tcPr>
            <w:tcW w:w="8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2B41CD5F"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36 FPS</w:t>
            </w:r>
          </w:p>
        </w:tc>
        <w:tc>
          <w:tcPr>
            <w:tcW w:w="6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16707F78"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1.4 FPS</w:t>
            </w:r>
          </w:p>
        </w:tc>
        <w:tc>
          <w:tcPr>
            <w:tcW w:w="1096"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74D6DCC8"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16 FPS</w:t>
            </w:r>
          </w:p>
        </w:tc>
        <w:tc>
          <w:tcPr>
            <w:tcW w:w="62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71E0DBB7"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r w:rsidRPr="003C7CDB" w:rsidR="003C7CDB" w:rsidTr="003C7CDB" w14:paraId="3F7E4498" w14:textId="77777777">
        <w:tc>
          <w:tcPr>
            <w:tcW w:w="720"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46F712E5"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MobileNet-v2</w:t>
            </w:r>
          </w:p>
          <w:p w:rsidRPr="003C7CDB" w:rsidR="003C7CDB" w:rsidP="003C7CDB" w:rsidRDefault="003C7CDB" w14:paraId="0F9CA4ED"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(300×300)</w:t>
            </w:r>
          </w:p>
        </w:tc>
        <w:tc>
          <w:tcPr>
            <w:tcW w:w="67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076FC163"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Classification</w:t>
            </w:r>
          </w:p>
        </w:tc>
        <w:tc>
          <w:tcPr>
            <w:tcW w:w="47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655AA9A9"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TensorFlow</w:t>
            </w:r>
          </w:p>
        </w:tc>
        <w:tc>
          <w:tcPr>
            <w:tcW w:w="8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622BA929"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64 FPS</w:t>
            </w:r>
          </w:p>
        </w:tc>
        <w:tc>
          <w:tcPr>
            <w:tcW w:w="6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400571E5"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2.5 FPS</w:t>
            </w:r>
          </w:p>
        </w:tc>
        <w:tc>
          <w:tcPr>
            <w:tcW w:w="109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BEF3C87"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30 FPS</w:t>
            </w:r>
          </w:p>
        </w:tc>
        <w:tc>
          <w:tcPr>
            <w:tcW w:w="62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13F1D4D2"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130 FPS</w:t>
            </w:r>
          </w:p>
        </w:tc>
      </w:tr>
      <w:tr w:rsidRPr="003C7CDB" w:rsidR="003C7CDB" w:rsidTr="003C7CDB" w14:paraId="1034138C" w14:textId="77777777">
        <w:tc>
          <w:tcPr>
            <w:tcW w:w="720"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6A1A5FEC"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SSD ResNet-18</w:t>
            </w:r>
          </w:p>
          <w:p w:rsidRPr="003C7CDB" w:rsidR="003C7CDB" w:rsidP="003C7CDB" w:rsidRDefault="003C7CDB" w14:paraId="10DEBF5F"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(960×544)</w:t>
            </w:r>
          </w:p>
        </w:tc>
        <w:tc>
          <w:tcPr>
            <w:tcW w:w="678"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C6062C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Object Detection</w:t>
            </w:r>
          </w:p>
        </w:tc>
        <w:tc>
          <w:tcPr>
            <w:tcW w:w="477"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28BB0A4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TensorFlow</w:t>
            </w:r>
          </w:p>
        </w:tc>
        <w:tc>
          <w:tcPr>
            <w:tcW w:w="8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2A86C573"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5 FPS</w:t>
            </w:r>
          </w:p>
        </w:tc>
        <w:tc>
          <w:tcPr>
            <w:tcW w:w="6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0F519D54"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1096"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90D5D1B"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62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20B9BA7D"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r w:rsidRPr="003C7CDB" w:rsidR="003C7CDB" w:rsidTr="003C7CDB" w14:paraId="17D46DE5" w14:textId="77777777">
        <w:tc>
          <w:tcPr>
            <w:tcW w:w="720"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38DE95EF"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SSD ResNet-18</w:t>
            </w:r>
          </w:p>
          <w:p w:rsidRPr="003C7CDB" w:rsidR="003C7CDB" w:rsidP="003C7CDB" w:rsidRDefault="003C7CDB" w14:paraId="4E2AD4E1"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(480×272)</w:t>
            </w:r>
          </w:p>
        </w:tc>
        <w:tc>
          <w:tcPr>
            <w:tcW w:w="67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5C359A85"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Object Detection</w:t>
            </w:r>
          </w:p>
        </w:tc>
        <w:tc>
          <w:tcPr>
            <w:tcW w:w="47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0F75D7E8"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TensorFlow</w:t>
            </w:r>
          </w:p>
        </w:tc>
        <w:tc>
          <w:tcPr>
            <w:tcW w:w="8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36E88EDD"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16 FPS</w:t>
            </w:r>
          </w:p>
        </w:tc>
        <w:tc>
          <w:tcPr>
            <w:tcW w:w="6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12BD74E0"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109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09397EE2"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62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7DC55ED8"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r w:rsidRPr="003C7CDB" w:rsidR="003C7CDB" w:rsidTr="003C7CDB" w14:paraId="036751F0" w14:textId="77777777">
        <w:tc>
          <w:tcPr>
            <w:tcW w:w="720"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B88B38C"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SSD ResNet-18</w:t>
            </w:r>
          </w:p>
          <w:p w:rsidRPr="003C7CDB" w:rsidR="003C7CDB" w:rsidP="003C7CDB" w:rsidRDefault="003C7CDB" w14:paraId="565CD507"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(300×300)</w:t>
            </w:r>
          </w:p>
        </w:tc>
        <w:tc>
          <w:tcPr>
            <w:tcW w:w="678"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2655F36"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Object Detection</w:t>
            </w:r>
          </w:p>
        </w:tc>
        <w:tc>
          <w:tcPr>
            <w:tcW w:w="477"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6026326"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TensorFlow</w:t>
            </w:r>
          </w:p>
        </w:tc>
        <w:tc>
          <w:tcPr>
            <w:tcW w:w="8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64A27C0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18 FPS</w:t>
            </w:r>
          </w:p>
        </w:tc>
        <w:tc>
          <w:tcPr>
            <w:tcW w:w="6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87DD0FE"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1096"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1DC78B0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62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0B2E1EF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r w:rsidRPr="003C7CDB" w:rsidR="003C7CDB" w:rsidTr="003C7CDB" w14:paraId="15821A3F" w14:textId="77777777">
        <w:tc>
          <w:tcPr>
            <w:tcW w:w="720"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DBF13FE"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lastRenderedPageBreak/>
              <w:t>SSD Mobilenet-V2</w:t>
            </w:r>
          </w:p>
          <w:p w:rsidRPr="003C7CDB" w:rsidR="003C7CDB" w:rsidP="003C7CDB" w:rsidRDefault="003C7CDB" w14:paraId="166ECCC5"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(960×544)</w:t>
            </w:r>
          </w:p>
        </w:tc>
        <w:tc>
          <w:tcPr>
            <w:tcW w:w="67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33B25EB5"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Object</w:t>
            </w:r>
            <w:r w:rsidRPr="003C7CDB">
              <w:rPr>
                <w:rFonts w:ascii="Helvetica" w:hAnsi="Helvetica" w:cs="Helvetica"/>
                <w:color w:val="333333"/>
                <w:sz w:val="24"/>
              </w:rPr>
              <w:br/>
            </w:r>
            <w:r w:rsidRPr="003C7CDB">
              <w:rPr>
                <w:rFonts w:ascii="Helvetica" w:hAnsi="Helvetica" w:cs="Helvetica"/>
                <w:color w:val="333333"/>
                <w:sz w:val="24"/>
              </w:rPr>
              <w:t>Detection</w:t>
            </w:r>
          </w:p>
        </w:tc>
        <w:tc>
          <w:tcPr>
            <w:tcW w:w="47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5CE827F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TensorFlow</w:t>
            </w:r>
          </w:p>
        </w:tc>
        <w:tc>
          <w:tcPr>
            <w:tcW w:w="8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5152CD68"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8 FPS</w:t>
            </w:r>
          </w:p>
        </w:tc>
        <w:tc>
          <w:tcPr>
            <w:tcW w:w="6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709EE6F8"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109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1B0FB048"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1.8 FPS</w:t>
            </w:r>
          </w:p>
        </w:tc>
        <w:tc>
          <w:tcPr>
            <w:tcW w:w="62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43EA7B1F"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r w:rsidRPr="003C7CDB" w:rsidR="003C7CDB" w:rsidTr="003C7CDB" w14:paraId="3771ED97" w14:textId="77777777">
        <w:tc>
          <w:tcPr>
            <w:tcW w:w="720"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3B35AF64"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SSD Mobilenet-V2</w:t>
            </w:r>
          </w:p>
          <w:p w:rsidRPr="003C7CDB" w:rsidR="003C7CDB" w:rsidP="003C7CDB" w:rsidRDefault="003C7CDB" w14:paraId="15965444"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(480×272)</w:t>
            </w:r>
          </w:p>
        </w:tc>
        <w:tc>
          <w:tcPr>
            <w:tcW w:w="678"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32B6C60"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Object Detection</w:t>
            </w:r>
          </w:p>
        </w:tc>
        <w:tc>
          <w:tcPr>
            <w:tcW w:w="477"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73E97723"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TensorFlow</w:t>
            </w:r>
          </w:p>
        </w:tc>
        <w:tc>
          <w:tcPr>
            <w:tcW w:w="8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5E8C78DE"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27 FPS</w:t>
            </w:r>
          </w:p>
        </w:tc>
        <w:tc>
          <w:tcPr>
            <w:tcW w:w="6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E05BFEE"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1096"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DA0DAC9"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7 FPS</w:t>
            </w:r>
          </w:p>
        </w:tc>
        <w:tc>
          <w:tcPr>
            <w:tcW w:w="62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2EF63C3E"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r w:rsidRPr="003C7CDB" w:rsidR="003C7CDB" w:rsidTr="003C7CDB" w14:paraId="14B40B3D" w14:textId="77777777">
        <w:tc>
          <w:tcPr>
            <w:tcW w:w="720"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8B4963E"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SSD Mobilenet-V2</w:t>
            </w:r>
          </w:p>
          <w:p w:rsidRPr="003C7CDB" w:rsidR="003C7CDB" w:rsidP="003C7CDB" w:rsidRDefault="003C7CDB" w14:paraId="32F4A0F1"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(300×300)</w:t>
            </w:r>
          </w:p>
        </w:tc>
        <w:tc>
          <w:tcPr>
            <w:tcW w:w="67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6DCEFDE9"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Object Detection</w:t>
            </w:r>
          </w:p>
        </w:tc>
        <w:tc>
          <w:tcPr>
            <w:tcW w:w="47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38EFD4F9"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TensorFlow</w:t>
            </w:r>
          </w:p>
        </w:tc>
        <w:tc>
          <w:tcPr>
            <w:tcW w:w="8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63CA1BB6"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39 FPS</w:t>
            </w:r>
          </w:p>
        </w:tc>
        <w:tc>
          <w:tcPr>
            <w:tcW w:w="6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5B960B5A"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 FPS</w:t>
            </w:r>
          </w:p>
        </w:tc>
        <w:tc>
          <w:tcPr>
            <w:tcW w:w="109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63E6DAA"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11 FPS</w:t>
            </w:r>
          </w:p>
        </w:tc>
        <w:tc>
          <w:tcPr>
            <w:tcW w:w="62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4401D0C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48 FPS</w:t>
            </w:r>
          </w:p>
        </w:tc>
      </w:tr>
      <w:tr w:rsidRPr="003C7CDB" w:rsidR="003C7CDB" w:rsidTr="003C7CDB" w14:paraId="260933B8" w14:textId="77777777">
        <w:tc>
          <w:tcPr>
            <w:tcW w:w="720"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5A1FD091"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Inception V4</w:t>
            </w:r>
          </w:p>
          <w:p w:rsidRPr="003C7CDB" w:rsidR="003C7CDB" w:rsidP="003C7CDB" w:rsidRDefault="003C7CDB" w14:paraId="1191275E"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(299×299)</w:t>
            </w:r>
          </w:p>
        </w:tc>
        <w:tc>
          <w:tcPr>
            <w:tcW w:w="678"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089FE8B7"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Classification</w:t>
            </w:r>
          </w:p>
        </w:tc>
        <w:tc>
          <w:tcPr>
            <w:tcW w:w="477"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79AF645B"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PyTorch</w:t>
            </w:r>
          </w:p>
        </w:tc>
        <w:tc>
          <w:tcPr>
            <w:tcW w:w="8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58A9F9E2"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11 FPS</w:t>
            </w:r>
          </w:p>
        </w:tc>
        <w:tc>
          <w:tcPr>
            <w:tcW w:w="6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0BE432A3"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1096"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C776165"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62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1AE032CA"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9 FPS</w:t>
            </w:r>
          </w:p>
        </w:tc>
      </w:tr>
      <w:tr w:rsidRPr="003C7CDB" w:rsidR="003C7CDB" w:rsidTr="003C7CDB" w14:paraId="2E7684FF" w14:textId="77777777">
        <w:tc>
          <w:tcPr>
            <w:tcW w:w="720"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4A11E67F"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Tiny YOLO V3</w:t>
            </w:r>
          </w:p>
          <w:p w:rsidRPr="003C7CDB" w:rsidR="003C7CDB" w:rsidP="003C7CDB" w:rsidRDefault="003C7CDB" w14:paraId="2BC46902"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(416×416)</w:t>
            </w:r>
          </w:p>
        </w:tc>
        <w:tc>
          <w:tcPr>
            <w:tcW w:w="67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8FD4785"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Object Detection</w:t>
            </w:r>
          </w:p>
        </w:tc>
        <w:tc>
          <w:tcPr>
            <w:tcW w:w="47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17AD9256"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Darknet</w:t>
            </w:r>
          </w:p>
        </w:tc>
        <w:tc>
          <w:tcPr>
            <w:tcW w:w="8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78D3989F"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25 FPS</w:t>
            </w:r>
          </w:p>
        </w:tc>
        <w:tc>
          <w:tcPr>
            <w:tcW w:w="6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6893127B"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0.5 FPS</w:t>
            </w:r>
          </w:p>
        </w:tc>
        <w:tc>
          <w:tcPr>
            <w:tcW w:w="109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6D38E94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62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3B5B0909"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r w:rsidRPr="003C7CDB" w:rsidR="003C7CDB" w:rsidTr="003C7CDB" w14:paraId="4728FC1E" w14:textId="77777777">
        <w:tc>
          <w:tcPr>
            <w:tcW w:w="720"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13D9059A"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OpenPose</w:t>
            </w:r>
          </w:p>
          <w:p w:rsidRPr="003C7CDB" w:rsidR="003C7CDB" w:rsidP="003C7CDB" w:rsidRDefault="003C7CDB" w14:paraId="07B8AC0E"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(256×256)</w:t>
            </w:r>
          </w:p>
        </w:tc>
        <w:tc>
          <w:tcPr>
            <w:tcW w:w="678"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52AD5706"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Pose Estimation</w:t>
            </w:r>
          </w:p>
        </w:tc>
        <w:tc>
          <w:tcPr>
            <w:tcW w:w="477"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5EF05506"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Caffe</w:t>
            </w:r>
          </w:p>
        </w:tc>
        <w:tc>
          <w:tcPr>
            <w:tcW w:w="8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4FAAAD6"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14 FPS</w:t>
            </w:r>
          </w:p>
        </w:tc>
        <w:tc>
          <w:tcPr>
            <w:tcW w:w="6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5F789D8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1096"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3140DA7A"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5 FPS</w:t>
            </w:r>
          </w:p>
        </w:tc>
        <w:tc>
          <w:tcPr>
            <w:tcW w:w="62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003C7CDB" w:rsidP="003C7CDB" w:rsidRDefault="003C7CDB" w14:paraId="0D8602F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p w:rsidR="00476BDE" w:rsidP="003C7CDB" w:rsidRDefault="00476BDE" w14:paraId="04E9CE6D" w14:textId="77777777">
            <w:pPr>
              <w:spacing w:after="0" w:line="240" w:lineRule="auto"/>
              <w:jc w:val="left"/>
              <w:rPr>
                <w:rFonts w:ascii="Helvetica" w:hAnsi="Helvetica" w:cs="Helvetica"/>
                <w:color w:val="333333"/>
                <w:sz w:val="24"/>
              </w:rPr>
            </w:pPr>
          </w:p>
          <w:p w:rsidRPr="003C7CDB" w:rsidR="00476BDE" w:rsidP="003C7CDB" w:rsidRDefault="00476BDE" w14:paraId="200A5343" w14:textId="692D2B7A">
            <w:pPr>
              <w:spacing w:after="0" w:line="240" w:lineRule="auto"/>
              <w:jc w:val="left"/>
              <w:rPr>
                <w:rFonts w:ascii="Helvetica" w:hAnsi="Helvetica" w:cs="Helvetica"/>
                <w:color w:val="333333"/>
                <w:sz w:val="24"/>
              </w:rPr>
            </w:pPr>
          </w:p>
        </w:tc>
      </w:tr>
      <w:tr w:rsidRPr="003C7CDB" w:rsidR="003C7CDB" w:rsidTr="003C7CDB" w14:paraId="3FB28E94" w14:textId="77777777">
        <w:tc>
          <w:tcPr>
            <w:tcW w:w="720"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0A5CEF62"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VGG-19</w:t>
            </w:r>
          </w:p>
          <w:p w:rsidRPr="003C7CDB" w:rsidR="003C7CDB" w:rsidP="003C7CDB" w:rsidRDefault="003C7CDB" w14:paraId="2A5825F8"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lastRenderedPageBreak/>
              <w:t>(224×224)</w:t>
            </w:r>
          </w:p>
        </w:tc>
        <w:tc>
          <w:tcPr>
            <w:tcW w:w="67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12B56ABF"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lastRenderedPageBreak/>
              <w:t>Classification</w:t>
            </w:r>
          </w:p>
        </w:tc>
        <w:tc>
          <w:tcPr>
            <w:tcW w:w="47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54CCD815"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MXNet</w:t>
            </w:r>
          </w:p>
        </w:tc>
        <w:tc>
          <w:tcPr>
            <w:tcW w:w="8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518A8E65"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10 FPS</w:t>
            </w:r>
          </w:p>
        </w:tc>
        <w:tc>
          <w:tcPr>
            <w:tcW w:w="6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4B85A0B1"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0.5 FPS</w:t>
            </w:r>
          </w:p>
        </w:tc>
        <w:tc>
          <w:tcPr>
            <w:tcW w:w="109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607284A2"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5 FPS</w:t>
            </w:r>
          </w:p>
        </w:tc>
        <w:tc>
          <w:tcPr>
            <w:tcW w:w="62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4572EFE"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r w:rsidRPr="003C7CDB" w:rsidR="003C7CDB" w:rsidTr="003C7CDB" w14:paraId="13EB30C6" w14:textId="77777777">
        <w:tc>
          <w:tcPr>
            <w:tcW w:w="720"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4014A878"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Super Resolution</w:t>
            </w:r>
          </w:p>
          <w:p w:rsidRPr="003C7CDB" w:rsidR="003C7CDB" w:rsidP="003C7CDB" w:rsidRDefault="003C7CDB" w14:paraId="738FE23A"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(481×321)</w:t>
            </w:r>
          </w:p>
        </w:tc>
        <w:tc>
          <w:tcPr>
            <w:tcW w:w="678"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71E6B4B7"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Image Processing</w:t>
            </w:r>
          </w:p>
        </w:tc>
        <w:tc>
          <w:tcPr>
            <w:tcW w:w="477"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3AAFD52E"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PyTorch</w:t>
            </w:r>
          </w:p>
        </w:tc>
        <w:tc>
          <w:tcPr>
            <w:tcW w:w="8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06921391"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15 FPS</w:t>
            </w:r>
          </w:p>
        </w:tc>
        <w:tc>
          <w:tcPr>
            <w:tcW w:w="60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2D054A97"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1096"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3F0B3D13"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0.6 FPS</w:t>
            </w:r>
          </w:p>
        </w:tc>
        <w:tc>
          <w:tcPr>
            <w:tcW w:w="623" w:type="pct"/>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hideMark/>
          </w:tcPr>
          <w:p w:rsidRPr="003C7CDB" w:rsidR="003C7CDB" w:rsidP="003C7CDB" w:rsidRDefault="003C7CDB" w14:paraId="2D32E0EA"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r w:rsidRPr="003C7CDB" w:rsidR="003C7CDB" w:rsidTr="003C7CDB" w14:paraId="0F5C9A90" w14:textId="77777777">
        <w:tc>
          <w:tcPr>
            <w:tcW w:w="720"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40BAE582" w14:textId="77777777">
            <w:pPr>
              <w:spacing w:after="0" w:line="240" w:lineRule="auto"/>
              <w:jc w:val="left"/>
              <w:rPr>
                <w:rFonts w:ascii="Helvetica" w:hAnsi="Helvetica" w:cs="Helvetica"/>
                <w:b/>
                <w:bCs/>
                <w:color w:val="333333"/>
                <w:sz w:val="24"/>
              </w:rPr>
            </w:pPr>
            <w:r w:rsidRPr="003C7CDB">
              <w:rPr>
                <w:rFonts w:ascii="Helvetica" w:hAnsi="Helvetica" w:cs="Helvetica"/>
                <w:b/>
                <w:bCs/>
                <w:color w:val="333333"/>
                <w:sz w:val="24"/>
              </w:rPr>
              <w:t>Unet</w:t>
            </w:r>
          </w:p>
          <w:p w:rsidRPr="003C7CDB" w:rsidR="003C7CDB" w:rsidP="003C7CDB" w:rsidRDefault="003C7CDB" w14:paraId="5D03944D" w14:textId="77777777">
            <w:pPr>
              <w:spacing w:after="0" w:line="240" w:lineRule="auto"/>
              <w:jc w:val="left"/>
              <w:rPr>
                <w:rFonts w:ascii="Helvetica" w:hAnsi="Helvetica" w:cs="Helvetica"/>
                <w:b/>
                <w:bCs/>
                <w:color w:val="333333"/>
                <w:sz w:val="24"/>
              </w:rPr>
            </w:pPr>
            <w:r w:rsidRPr="003C7CDB">
              <w:rPr>
                <w:rFonts w:ascii="Helvetica" w:hAnsi="Helvetica" w:cs="Helvetica"/>
                <w:color w:val="333333"/>
                <w:sz w:val="21"/>
                <w:szCs w:val="21"/>
              </w:rPr>
              <w:t>(1x512x512)</w:t>
            </w:r>
          </w:p>
        </w:tc>
        <w:tc>
          <w:tcPr>
            <w:tcW w:w="67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6D5D3346"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Segmentation</w:t>
            </w:r>
          </w:p>
        </w:tc>
        <w:tc>
          <w:tcPr>
            <w:tcW w:w="47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B84F473"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Caffe</w:t>
            </w:r>
          </w:p>
        </w:tc>
        <w:tc>
          <w:tcPr>
            <w:tcW w:w="8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6A2A889"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18 FPS</w:t>
            </w:r>
          </w:p>
        </w:tc>
        <w:tc>
          <w:tcPr>
            <w:tcW w:w="60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4928518E"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c>
          <w:tcPr>
            <w:tcW w:w="109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ACDA0DC"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5 FPS</w:t>
            </w:r>
          </w:p>
        </w:tc>
        <w:tc>
          <w:tcPr>
            <w:tcW w:w="62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hideMark/>
          </w:tcPr>
          <w:p w:rsidRPr="003C7CDB" w:rsidR="003C7CDB" w:rsidP="003C7CDB" w:rsidRDefault="003C7CDB" w14:paraId="2DA0DD75" w14:textId="77777777">
            <w:pPr>
              <w:spacing w:after="0" w:line="240" w:lineRule="auto"/>
              <w:jc w:val="left"/>
              <w:rPr>
                <w:rFonts w:ascii="Helvetica" w:hAnsi="Helvetica" w:cs="Helvetica"/>
                <w:color w:val="333333"/>
                <w:sz w:val="24"/>
              </w:rPr>
            </w:pPr>
            <w:r w:rsidRPr="003C7CDB">
              <w:rPr>
                <w:rFonts w:ascii="Helvetica" w:hAnsi="Helvetica" w:cs="Helvetica"/>
                <w:color w:val="333333"/>
                <w:sz w:val="24"/>
              </w:rPr>
              <w:t>DNR</w:t>
            </w:r>
          </w:p>
        </w:tc>
      </w:tr>
    </w:tbl>
    <w:p w:rsidR="006F7694" w:rsidP="00410F95" w:rsidRDefault="006F7694" w14:paraId="4C758361" w14:textId="77777777"/>
    <w:p w:rsidR="00216C42" w:rsidP="00410F95" w:rsidRDefault="00216C42" w14:paraId="0B288905" w14:textId="77777777"/>
    <w:p w:rsidR="00216C42" w:rsidRDefault="00216C42" w14:paraId="31CC4D30" w14:textId="2D1D39B8">
      <w:pPr>
        <w:spacing w:after="0" w:line="240" w:lineRule="auto"/>
        <w:jc w:val="left"/>
      </w:pPr>
      <w:r>
        <w:br w:type="page"/>
      </w:r>
    </w:p>
    <w:p w:rsidR="00216C42" w:rsidP="00366FA7" w:rsidRDefault="0033709C" w14:paraId="331FC8BD" w14:textId="1753502C">
      <w:pPr>
        <w:pStyle w:val="PageHeadings"/>
        <w:jc w:val="left"/>
      </w:pPr>
      <w:bookmarkStart w:name="_Toc101468333" w:id="171"/>
      <w:r>
        <w:rPr>
          <w:caps w:val="0"/>
        </w:rPr>
        <w:lastRenderedPageBreak/>
        <w:t>APPENDIX C. POWER AND PERFORMANCE MEASUREMENT RESULTS</w:t>
      </w:r>
      <w:bookmarkEnd w:id="171"/>
    </w:p>
    <w:p w:rsidRPr="00B84216" w:rsidR="00B84216" w:rsidP="004B58C3" w:rsidRDefault="00B84216" w14:paraId="7415FF74" w14:textId="1042B476">
      <w:r w:rsidRPr="00B84216">
        <w:rPr>
          <w:noProof/>
          <w:color w:val="2B579A"/>
          <w:shd w:val="clear" w:color="auto" w:fill="E6E6E6"/>
        </w:rPr>
        <w:drawing>
          <wp:inline distT="0" distB="0" distL="0" distR="0" wp14:anchorId="6A11DE18" wp14:editId="07C00DF7">
            <wp:extent cx="8863330" cy="3197225"/>
            <wp:effectExtent l="0" t="0" r="0" b="317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50"/>
                    <a:stretch>
                      <a:fillRect/>
                    </a:stretch>
                  </pic:blipFill>
                  <pic:spPr>
                    <a:xfrm>
                      <a:off x="0" y="0"/>
                      <a:ext cx="8863330" cy="3197225"/>
                    </a:xfrm>
                    <a:prstGeom prst="rect">
                      <a:avLst/>
                    </a:prstGeom>
                  </pic:spPr>
                </pic:pic>
              </a:graphicData>
            </a:graphic>
          </wp:inline>
        </w:drawing>
      </w:r>
    </w:p>
    <w:p w:rsidR="00211B0B" w:rsidP="004B58C3" w:rsidRDefault="00EB6FFF" w14:paraId="6D16631E" w14:textId="28A52D1E">
      <w:r w:rsidRPr="00EB6FFF">
        <w:rPr>
          <w:noProof/>
          <w:color w:val="2B579A"/>
          <w:shd w:val="clear" w:color="auto" w:fill="E6E6E6"/>
        </w:rPr>
        <w:lastRenderedPageBreak/>
        <w:drawing>
          <wp:inline distT="0" distB="0" distL="0" distR="0" wp14:anchorId="63C0A719" wp14:editId="7508BADC">
            <wp:extent cx="8863330" cy="5179060"/>
            <wp:effectExtent l="0" t="0" r="0" b="2540"/>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51"/>
                    <a:stretch>
                      <a:fillRect/>
                    </a:stretch>
                  </pic:blipFill>
                  <pic:spPr>
                    <a:xfrm>
                      <a:off x="0" y="0"/>
                      <a:ext cx="8863330" cy="5179060"/>
                    </a:xfrm>
                    <a:prstGeom prst="rect">
                      <a:avLst/>
                    </a:prstGeom>
                  </pic:spPr>
                </pic:pic>
              </a:graphicData>
            </a:graphic>
          </wp:inline>
        </w:drawing>
      </w:r>
    </w:p>
    <w:p w:rsidRPr="00B84216" w:rsidR="005B6AB0" w:rsidP="004B58C3" w:rsidRDefault="00CE5255" w14:paraId="3F78B26F" w14:textId="35C62FE9">
      <w:pPr>
        <w:rPr>
          <w:rFonts w:cs="Arial"/>
          <w:b/>
          <w:bCs/>
          <w:kern w:val="32"/>
          <w:sz w:val="28"/>
          <w:szCs w:val="32"/>
        </w:rPr>
      </w:pPr>
      <w:r w:rsidRPr="00CE5255">
        <w:rPr>
          <w:noProof/>
          <w:color w:val="2B579A"/>
          <w:shd w:val="clear" w:color="auto" w:fill="E6E6E6"/>
        </w:rPr>
        <w:lastRenderedPageBreak/>
        <w:drawing>
          <wp:inline distT="0" distB="0" distL="0" distR="0" wp14:anchorId="5C4C39F4" wp14:editId="734C8441">
            <wp:extent cx="8863330" cy="4408170"/>
            <wp:effectExtent l="0" t="0" r="0" b="0"/>
            <wp:docPr id="35" name="Picture 35"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cabinet&#10;&#10;Description automatically generated"/>
                    <pic:cNvPicPr/>
                  </pic:nvPicPr>
                  <pic:blipFill>
                    <a:blip r:embed="rId52"/>
                    <a:stretch>
                      <a:fillRect/>
                    </a:stretch>
                  </pic:blipFill>
                  <pic:spPr>
                    <a:xfrm>
                      <a:off x="0" y="0"/>
                      <a:ext cx="8863330" cy="4408170"/>
                    </a:xfrm>
                    <a:prstGeom prst="rect">
                      <a:avLst/>
                    </a:prstGeom>
                  </pic:spPr>
                </pic:pic>
              </a:graphicData>
            </a:graphic>
          </wp:inline>
        </w:drawing>
      </w:r>
    </w:p>
    <w:p w:rsidRPr="001132A7" w:rsidR="00216C42" w:rsidP="00216C42" w:rsidRDefault="0033709C" w14:paraId="6D3C50AD" w14:textId="04EBC738">
      <w:pPr>
        <w:pStyle w:val="PageHeadings"/>
        <w:jc w:val="left"/>
      </w:pPr>
      <w:bookmarkStart w:name="_Toc101468334" w:id="172"/>
      <w:r>
        <w:rPr>
          <w:caps w:val="0"/>
        </w:rPr>
        <w:lastRenderedPageBreak/>
        <w:t>APPENDIX D. CALCULATION FOR POTENTIAL BATTERY RUNTIME</w:t>
      </w:r>
      <w:bookmarkEnd w:id="172"/>
    </w:p>
    <w:p w:rsidR="00216C42" w:rsidP="00216C42" w:rsidRDefault="00216C42" w14:paraId="60466F19" w14:textId="77777777">
      <w:pPr>
        <w:spacing w:after="0" w:line="240" w:lineRule="auto"/>
        <w:jc w:val="left"/>
      </w:pPr>
    </w:p>
    <w:p w:rsidR="0031768C" w:rsidP="004B58C3" w:rsidRDefault="0031768C" w14:paraId="7FA42ABB" w14:textId="77777777">
      <w:r w:rsidRPr="0031768C">
        <w:rPr>
          <w:noProof/>
          <w:color w:val="2B579A"/>
          <w:shd w:val="clear" w:color="auto" w:fill="E6E6E6"/>
        </w:rPr>
        <w:drawing>
          <wp:inline distT="0" distB="0" distL="0" distR="0" wp14:anchorId="0A734032" wp14:editId="20968529">
            <wp:extent cx="8863330" cy="8515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851535"/>
                    </a:xfrm>
                    <a:prstGeom prst="rect">
                      <a:avLst/>
                    </a:prstGeom>
                  </pic:spPr>
                </pic:pic>
              </a:graphicData>
            </a:graphic>
          </wp:inline>
        </w:drawing>
      </w:r>
    </w:p>
    <w:p w:rsidR="003C7B84" w:rsidP="004B58C3" w:rsidRDefault="003C7B84" w14:paraId="4FECA216" w14:textId="77777777"/>
    <w:p w:rsidR="003C7B84" w:rsidRDefault="003C7B84" w14:paraId="282F7D14" w14:textId="74D95FCE">
      <w:pPr>
        <w:spacing w:after="0" w:line="240" w:lineRule="auto"/>
        <w:jc w:val="left"/>
      </w:pPr>
      <w:r>
        <w:br w:type="page"/>
      </w:r>
    </w:p>
    <w:p w:rsidR="00AE40AB" w:rsidP="00AE40AB" w:rsidRDefault="00AE40AB" w14:paraId="29B9F70D" w14:textId="15A082AA">
      <w:pPr>
        <w:pStyle w:val="Heading1"/>
        <w:numPr>
          <w:ilvl w:val="0"/>
          <w:numId w:val="0"/>
        </w:numPr>
        <w:ind w:left="432" w:hanging="432"/>
      </w:pPr>
      <w:bookmarkStart w:name="_Toc101468335" w:id="173"/>
      <w:r>
        <w:lastRenderedPageBreak/>
        <w:t>APPENDIX E. Initial project Gannt Chart</w:t>
      </w:r>
      <w:bookmarkEnd w:id="173"/>
    </w:p>
    <w:p w:rsidRPr="00AE40AB" w:rsidR="002D488D" w:rsidP="00AE40AB" w:rsidRDefault="002D488D" w14:paraId="0F14AA26" w14:textId="26D03FB5">
      <w:pPr>
        <w:jc w:val="left"/>
        <w:rPr>
          <w:shd w:val="clear" w:color="auto" w:fill="E6E6E6"/>
        </w:rPr>
      </w:pPr>
      <w:r w:rsidRPr="00B95E42">
        <w:rPr>
          <w:noProof/>
          <w:shd w:val="clear" w:color="auto" w:fill="E6E6E6"/>
        </w:rPr>
        <w:drawing>
          <wp:inline distT="0" distB="0" distL="0" distR="0" wp14:anchorId="1E28DCAC" wp14:editId="1B9D25BE">
            <wp:extent cx="6924485" cy="3894628"/>
            <wp:effectExtent l="0" t="0" r="0" b="0"/>
            <wp:docPr id="31" name="Picture 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26720" cy="3895885"/>
                    </a:xfrm>
                    <a:prstGeom prst="rect">
                      <a:avLst/>
                    </a:prstGeom>
                  </pic:spPr>
                </pic:pic>
              </a:graphicData>
            </a:graphic>
          </wp:inline>
        </w:drawing>
      </w:r>
    </w:p>
    <w:p w:rsidR="00111966" w:rsidP="00111966" w:rsidRDefault="00111966" w14:paraId="76115799" w14:textId="6713759D">
      <w:pPr>
        <w:sectPr w:rsidR="00111966" w:rsidSect="00594359">
          <w:pgSz w:w="16838" w:h="11906" w:orient="landscape"/>
          <w:pgMar w:top="2268" w:right="1440" w:bottom="1440" w:left="1440" w:header="709" w:footer="709" w:gutter="0"/>
          <w:cols w:space="708"/>
          <w:titlePg/>
          <w:docGrid w:linePitch="360"/>
        </w:sectPr>
      </w:pPr>
    </w:p>
    <w:p w:rsidR="000B16A3" w:rsidP="006C7563" w:rsidRDefault="006C7563" w14:paraId="08138983" w14:textId="0B80A58A">
      <w:pPr>
        <w:pStyle w:val="Heading1"/>
        <w:numPr>
          <w:ilvl w:val="0"/>
          <w:numId w:val="0"/>
        </w:numPr>
        <w:ind w:left="432" w:hanging="432"/>
      </w:pPr>
      <w:bookmarkStart w:name="_Toc101468336" w:id="174"/>
      <w:r>
        <w:lastRenderedPageBreak/>
        <w:t xml:space="preserve">APPENDIX </w:t>
      </w:r>
      <w:r w:rsidR="00B65CEC">
        <w:t>F</w:t>
      </w:r>
      <w:r w:rsidR="004D7EE3">
        <w:t xml:space="preserve">. </w:t>
      </w:r>
      <w:r w:rsidR="004B58C3">
        <w:t>Equipment used</w:t>
      </w:r>
      <w:bookmarkEnd w:id="174"/>
    </w:p>
    <w:p w:rsidR="004B58C3" w:rsidP="004B58C3" w:rsidRDefault="00E179F2" w14:paraId="20C8575C" w14:textId="5048A0F9">
      <w:pPr>
        <w:pStyle w:val="ListParagraph"/>
        <w:numPr>
          <w:ilvl w:val="0"/>
          <w:numId w:val="11"/>
        </w:numPr>
      </w:pPr>
      <w:r>
        <w:t>NVIDIA</w:t>
      </w:r>
      <w:r w:rsidR="004B58C3">
        <w:t xml:space="preserve"> Jetson Nano</w:t>
      </w:r>
    </w:p>
    <w:p w:rsidR="004B58C3" w:rsidP="004B58C3" w:rsidRDefault="007939CF" w14:paraId="55DB347E" w14:textId="3891D2D7">
      <w:pPr>
        <w:pStyle w:val="ListParagraph"/>
        <w:numPr>
          <w:ilvl w:val="0"/>
          <w:numId w:val="11"/>
        </w:numPr>
      </w:pPr>
      <w:r>
        <w:t xml:space="preserve">Lenovo </w:t>
      </w:r>
      <w:r w:rsidR="53F6F132">
        <w:t>ThinkPad</w:t>
      </w:r>
      <w:r>
        <w:t xml:space="preserve"> L480</w:t>
      </w:r>
    </w:p>
    <w:p w:rsidR="00A57B98" w:rsidP="004B58C3" w:rsidRDefault="00A57B98" w14:paraId="719CFCCF" w14:textId="13061D22">
      <w:pPr>
        <w:pStyle w:val="ListParagraph"/>
        <w:numPr>
          <w:ilvl w:val="0"/>
          <w:numId w:val="11"/>
        </w:numPr>
      </w:pPr>
      <w:r>
        <w:t>Lenovo ThinkPad X240</w:t>
      </w:r>
    </w:p>
    <w:p w:rsidR="007939CF" w:rsidP="004B58C3" w:rsidRDefault="00985C5E" w14:paraId="57721B03" w14:textId="7F670D68">
      <w:pPr>
        <w:pStyle w:val="ListParagraph"/>
        <w:numPr>
          <w:ilvl w:val="0"/>
          <w:numId w:val="11"/>
        </w:numPr>
      </w:pPr>
      <w:r w:rsidRPr="00122B90">
        <w:t>Mikrotik</w:t>
      </w:r>
      <w:r w:rsidRPr="00122B90" w:rsidR="00122B90">
        <w:t xml:space="preserve"> RB941 hAP Lite</w:t>
      </w:r>
    </w:p>
    <w:p w:rsidR="00122B90" w:rsidP="004B58C3" w:rsidRDefault="007D39C1" w14:paraId="36DCDD3B" w14:textId="4EECED8A">
      <w:pPr>
        <w:pStyle w:val="ListParagraph"/>
        <w:numPr>
          <w:ilvl w:val="0"/>
          <w:numId w:val="11"/>
        </w:numPr>
      </w:pPr>
      <w:r>
        <w:t xml:space="preserve">Opus </w:t>
      </w:r>
      <w:r w:rsidRPr="007D39C1">
        <w:t>DCX2.180/240 (180W/240W)</w:t>
      </w:r>
      <w:r>
        <w:t xml:space="preserve"> Power Supply </w:t>
      </w:r>
    </w:p>
    <w:p w:rsidR="007D39C1" w:rsidP="004B58C3" w:rsidRDefault="00E27F46" w14:paraId="28352D70" w14:textId="40718E39">
      <w:pPr>
        <w:pStyle w:val="ListParagraph"/>
        <w:numPr>
          <w:ilvl w:val="0"/>
          <w:numId w:val="11"/>
        </w:numPr>
      </w:pPr>
      <w:r>
        <w:t>LynSyn Lite</w:t>
      </w:r>
    </w:p>
    <w:p w:rsidR="00E27F46" w:rsidP="004B58C3" w:rsidRDefault="004728BE" w14:paraId="7CACF8D6" w14:textId="7F288E04">
      <w:pPr>
        <w:pStyle w:val="ListParagraph"/>
        <w:numPr>
          <w:ilvl w:val="0"/>
          <w:numId w:val="11"/>
        </w:numPr>
      </w:pPr>
      <w:r>
        <w:t>See3CAM U</w:t>
      </w:r>
      <w:r w:rsidR="001D79E3">
        <w:t>SB</w:t>
      </w:r>
      <w:r>
        <w:t xml:space="preserve"> camera</w:t>
      </w:r>
    </w:p>
    <w:p w:rsidR="00DC7E38" w:rsidP="004B58C3" w:rsidRDefault="00DC7E38" w14:paraId="3628B868" w14:textId="646B6BB5">
      <w:pPr>
        <w:pStyle w:val="ListParagraph"/>
        <w:numPr>
          <w:ilvl w:val="0"/>
          <w:numId w:val="11"/>
        </w:numPr>
      </w:pPr>
      <w:r>
        <w:t>2x RJ45 Patch Cables</w:t>
      </w:r>
    </w:p>
    <w:p w:rsidR="00DC7E38" w:rsidP="004B58C3" w:rsidRDefault="00FD0239" w14:paraId="66A6C657" w14:textId="6A7DF7CD">
      <w:pPr>
        <w:pStyle w:val="ListParagraph"/>
        <w:numPr>
          <w:ilvl w:val="0"/>
          <w:numId w:val="11"/>
        </w:numPr>
      </w:pPr>
      <w:r>
        <w:t>1x MicroUSB Cable</w:t>
      </w:r>
    </w:p>
    <w:p w:rsidR="00721DA0" w:rsidP="004B58C3" w:rsidRDefault="00EA7947" w14:paraId="5C61081B" w14:textId="723082CC">
      <w:pPr>
        <w:pStyle w:val="ListParagraph"/>
        <w:numPr>
          <w:ilvl w:val="0"/>
          <w:numId w:val="11"/>
        </w:numPr>
      </w:pPr>
      <w:r>
        <w:t>64GB MicroSD Memory Card</w:t>
      </w:r>
    </w:p>
    <w:p w:rsidRPr="00721DA0" w:rsidR="00721DA0" w:rsidP="00AE437A" w:rsidRDefault="00721DA0" w14:paraId="708F8AAE" w14:textId="3E7EC5F0">
      <w:pPr>
        <w:spacing w:after="0" w:line="240" w:lineRule="auto"/>
        <w:jc w:val="left"/>
      </w:pPr>
    </w:p>
    <w:sectPr w:rsidRPr="00721DA0" w:rsidR="00721DA0" w:rsidSect="006F7694">
      <w:headerReference w:type="first" r:id="rId54"/>
      <w:pgSz w:w="11906" w:h="16838" w:orient="portrait"/>
      <w:pgMar w:top="1440" w:right="1440" w:bottom="1440"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P" w:author="Machado, Pedro" w:date="2022-04-21T11:43:00Z" w:id="15">
    <w:p w:rsidR="2224AA61" w:rsidRDefault="2224AA61" w14:paraId="389DDF76" w14:textId="6D17356F">
      <w:pPr>
        <w:pStyle w:val="CommentText"/>
      </w:pPr>
      <w:r>
        <w:fldChar w:fldCharType="begin"/>
      </w:r>
      <w:r>
        <w:instrText xml:space="preserve"> HYPERLINK "mailto:N0781349@my.ntu.ac.uk"</w:instrText>
      </w:r>
      <w:bookmarkStart w:name="_@_1AD0235EED314B43BCCD802613C17BE4Z" w:id="16"/>
      <w:r>
        <w:fldChar w:fldCharType="separate"/>
      </w:r>
      <w:bookmarkEnd w:id="16"/>
      <w:r w:rsidRPr="2224AA61">
        <w:rPr>
          <w:rStyle w:val="Mention"/>
          <w:noProof/>
        </w:rPr>
        <w:t>@Ivica Matic 2018 (N0781349)</w:t>
      </w:r>
      <w:r>
        <w:fldChar w:fldCharType="end"/>
      </w:r>
      <w:r>
        <w:t xml:space="preserve">  why do you have EDGE and not Edge? You only use EDGE if it is an acronym.</w:t>
      </w:r>
      <w:r>
        <w:rPr>
          <w:rStyle w:val="CommentReference"/>
        </w:rPr>
        <w:annotationRef/>
      </w:r>
    </w:p>
  </w:comment>
  <w:comment w:initials="MP" w:author="Machado, Pedro" w:date="2022-04-21T11:40:00Z" w:id="69">
    <w:p w:rsidR="2918ED28" w:rsidRDefault="2918ED28" w14:paraId="7B6C0D4B" w14:textId="4758A7CD">
      <w:pPr>
        <w:pStyle w:val="CommentText"/>
      </w:pPr>
      <w:r>
        <w:t>Add a paragraph summarising what you are going to discuss in each section of this chapter.</w:t>
      </w:r>
      <w:r>
        <w:rPr>
          <w:rStyle w:val="CommentReference"/>
        </w:rPr>
        <w:annotationRef/>
      </w:r>
    </w:p>
  </w:comment>
  <w:comment w:initials="MP" w:author="Machado, Pedro" w:date="2022-04-21T11:41:00Z" w:id="85">
    <w:p w:rsidR="2224AA61" w:rsidRDefault="2224AA61" w14:paraId="1283B629" w14:textId="20E94B17">
      <w:pPr>
        <w:pStyle w:val="CommentText"/>
      </w:pPr>
      <w:r>
        <w:t>Add a section to discuss how each of these technologies are going to be used in your project.</w:t>
      </w:r>
      <w:r>
        <w:rPr>
          <w:rStyle w:val="CommentReference"/>
        </w:rPr>
        <w:annotationRef/>
      </w:r>
    </w:p>
  </w:comment>
  <w:comment w:initials="MP" w:author="Machado, Pedro" w:date="2022-04-21T12:10:00Z" w:id="138">
    <w:p w:rsidR="2224AA61" w:rsidRDefault="2224AA61" w14:paraId="3A8C0358" w14:textId="71CB6AEB">
      <w:pPr>
        <w:pStyle w:val="CommentText"/>
      </w:pPr>
      <w:r>
        <w:t>Improve this caption description</w:t>
      </w:r>
      <w:r>
        <w:rPr>
          <w:rStyle w:val="CommentReference"/>
        </w:rPr>
        <w:annotationRef/>
      </w:r>
    </w:p>
  </w:comment>
  <w:comment w:initials="MP" w:author="Machado, Pedro" w:date="2022-04-21T12:14:00Z" w:id="147">
    <w:p w:rsidR="2224AA61" w:rsidRDefault="2224AA61" w14:paraId="2A539BD4" w14:textId="7A6079CE">
      <w:pPr>
        <w:pStyle w:val="CommentText"/>
      </w:pPr>
      <w:r>
        <w:t>Summarise the best results. Highlight the versions that work better and the ones that didn't do so well. Re-iterate the adv of edge computing and explain how edge and cloud computing can be used to deploy ecosystems.</w:t>
      </w:r>
      <w:r>
        <w:rPr>
          <w:rStyle w:val="CommentReference"/>
        </w:rPr>
        <w:annotationRef/>
      </w:r>
    </w:p>
  </w:comment>
  <w:comment w:initials="MP" w:author="Machado, Pedro" w:date="2022-04-21T12:16:00Z" w:id="148">
    <w:p w:rsidR="2224AA61" w:rsidRDefault="2224AA61" w14:paraId="18E5FDC8" w14:textId="080EFEAB">
      <w:pPr>
        <w:pStyle w:val="CommentText"/>
      </w:pPr>
      <w:r>
        <w:t>mention the submission of the results into UKCI.</w:t>
      </w:r>
      <w:r>
        <w:rPr>
          <w:rStyle w:val="CommentReference"/>
        </w:rPr>
        <w:annotationRef/>
      </w:r>
    </w:p>
  </w:comment>
  <w:comment w:initials="MP" w:author="Machado, Pedro" w:date="2022-04-21T12:16:00Z" w:id="161">
    <w:p w:rsidR="2224AA61" w:rsidRDefault="2224AA61" w14:paraId="3CED6D59" w14:textId="73785986">
      <w:pPr>
        <w:pStyle w:val="CommentText"/>
      </w:pPr>
      <w:r>
        <w:t>Expand your reflection section and talk about your interaction with a company, engagement with the YOLOv5 community, etc.</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DDF76" w15:done="1"/>
  <w15:commentEx w15:paraId="7B6C0D4B" w15:done="1"/>
  <w15:commentEx w15:paraId="1283B629" w15:done="1"/>
  <w15:commentEx w15:paraId="3A8C0358" w15:done="1"/>
  <w15:commentEx w15:paraId="2A539BD4" w15:done="1"/>
  <w15:commentEx w15:paraId="18E5FDC8" w15:paraIdParent="2A539BD4" w15:done="1"/>
  <w15:commentEx w15:paraId="3CED6D5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D8E24A5" w16cex:dateUtc="2022-04-21T10:43:00Z"/>
  <w16cex:commentExtensible w16cex:durableId="668BD59D" w16cex:dateUtc="2022-04-21T10:40:00Z"/>
  <w16cex:commentExtensible w16cex:durableId="31364882" w16cex:dateUtc="2022-04-21T10:41:00Z"/>
  <w16cex:commentExtensible w16cex:durableId="2E1E992B" w16cex:dateUtc="2022-04-21T11:10:00Z"/>
  <w16cex:commentExtensible w16cex:durableId="05310E99" w16cex:dateUtc="2022-04-21T11:14:00Z"/>
  <w16cex:commentExtensible w16cex:durableId="0A5FBEEF" w16cex:dateUtc="2022-04-21T11:16:00Z"/>
  <w16cex:commentExtensible w16cex:durableId="39AED021" w16cex:dateUtc="2022-04-21T11: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DDF76" w16cid:durableId="7D8E24A5"/>
  <w16cid:commentId w16cid:paraId="7B6C0D4B" w16cid:durableId="668BD59D"/>
  <w16cid:commentId w16cid:paraId="1283B629" w16cid:durableId="31364882"/>
  <w16cid:commentId w16cid:paraId="3A8C0358" w16cid:durableId="2E1E992B"/>
  <w16cid:commentId w16cid:paraId="2A539BD4" w16cid:durableId="05310E99"/>
  <w16cid:commentId w16cid:paraId="18E5FDC8" w16cid:durableId="0A5FBEEF"/>
  <w16cid:commentId w16cid:paraId="3CED6D59" w16cid:durableId="39AED0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F7A69" w:rsidP="009069A0" w:rsidRDefault="003F7A69" w14:paraId="550FF2BF" w14:textId="77777777">
      <w:r>
        <w:separator/>
      </w:r>
    </w:p>
  </w:endnote>
  <w:endnote w:type="continuationSeparator" w:id="0">
    <w:p w:rsidR="003F7A69" w:rsidP="009069A0" w:rsidRDefault="003F7A69" w14:paraId="407EE065" w14:textId="77777777">
      <w:r>
        <w:continuationSeparator/>
      </w:r>
    </w:p>
  </w:endnote>
  <w:endnote w:type="continuationNotice" w:id="1">
    <w:p w:rsidR="003F7A69" w:rsidRDefault="003F7A69" w14:paraId="0A4FE37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31DA7" w:rsidP="009069A0" w:rsidRDefault="00E31DA7" w14:paraId="605F39E3" w14:textId="77777777">
    <w:pPr>
      <w:rPr>
        <w:rStyle w:val="PageNumber"/>
      </w:rPr>
    </w:pPr>
    <w:r>
      <w:rPr>
        <w:rStyle w:val="PageNumber"/>
      </w:rPr>
      <w:fldChar w:fldCharType="begin"/>
    </w:r>
    <w:r>
      <w:rPr>
        <w:rStyle w:val="PageNumber"/>
      </w:rPr>
      <w:instrText xml:space="preserve">PAGE  </w:instrText>
    </w:r>
    <w:r>
      <w:rPr>
        <w:rStyle w:val="PageNumber"/>
      </w:rPr>
      <w:fldChar w:fldCharType="end"/>
    </w:r>
  </w:p>
  <w:p w:rsidR="00E31DA7" w:rsidP="009069A0" w:rsidRDefault="00E31DA7" w14:paraId="403C963A"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523086"/>
      <w:docPartObj>
        <w:docPartGallery w:val="Page Numbers (Bottom of Page)"/>
        <w:docPartUnique/>
      </w:docPartObj>
    </w:sdtPr>
    <w:sdtEndPr>
      <w:rPr>
        <w:noProof/>
      </w:rPr>
    </w:sdtEndPr>
    <w:sdtContent>
      <w:p w:rsidR="005406FB" w:rsidRDefault="005406FB" w14:paraId="741A1AEA" w14:textId="405CA0A3">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2</w:t>
        </w:r>
        <w:r>
          <w:rPr>
            <w:color w:val="2B579A"/>
            <w:shd w:val="clear" w:color="auto" w:fill="E6E6E6"/>
          </w:rPr>
          <w:fldChar w:fldCharType="end"/>
        </w:r>
      </w:p>
    </w:sdtContent>
  </w:sdt>
  <w:p w:rsidRPr="00766AA9" w:rsidR="00E31DA7" w:rsidP="009069A0" w:rsidRDefault="00E31DA7" w14:paraId="7C5B4407" w14:textId="77777777">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37815" w:rsidP="00B12780" w:rsidRDefault="00B12780" w14:paraId="252A74FD" w14:textId="47CEA06B">
    <w:pPr>
      <w:pStyle w:val="Footer"/>
      <w:tabs>
        <w:tab w:val="left" w:pos="2880"/>
        <w:tab w:val="center" w:pos="4110"/>
      </w:tabs>
      <w:jc w:val="left"/>
    </w:pPr>
    <w:r>
      <w:tab/>
    </w:r>
  </w:p>
  <w:p w:rsidR="00003B9F" w:rsidRDefault="00003B9F" w14:paraId="2C98AE90"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097524"/>
      <w:docPartObj>
        <w:docPartGallery w:val="Page Numbers (Bottom of Page)"/>
        <w:docPartUnique/>
      </w:docPartObj>
    </w:sdtPr>
    <w:sdtEndPr/>
    <w:sdtContent>
      <w:p w:rsidRPr="00333CC5" w:rsidR="00037815" w:rsidRDefault="00037815" w14:paraId="5DF0A463" w14:textId="10F9B633">
        <w:pPr>
          <w:pStyle w:val="Footer"/>
          <w:jc w:val="center"/>
        </w:pPr>
        <w:r w:rsidRPr="00333CC5">
          <w:fldChar w:fldCharType="begin"/>
        </w:r>
        <w:r w:rsidRPr="00333CC5">
          <w:instrText xml:space="preserve"> PAGE   \* MERGEFORMAT </w:instrText>
        </w:r>
        <w:r w:rsidRPr="00333CC5">
          <w:fldChar w:fldCharType="separate"/>
        </w:r>
        <w:r w:rsidRPr="00333CC5">
          <w:t>2</w:t>
        </w:r>
        <w:r w:rsidRPr="00333CC5">
          <w:fldChar w:fldCharType="end"/>
        </w:r>
      </w:p>
    </w:sdtContent>
  </w:sdt>
  <w:p w:rsidRPr="00766AA9" w:rsidR="0045620F" w:rsidP="009069A0" w:rsidRDefault="0045620F" w14:paraId="739D0F45" w14:textId="77777777">
    <w:pPr>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F7A69" w:rsidP="009069A0" w:rsidRDefault="003F7A69" w14:paraId="6E63B89A" w14:textId="77777777">
      <w:r>
        <w:separator/>
      </w:r>
    </w:p>
  </w:footnote>
  <w:footnote w:type="continuationSeparator" w:id="0">
    <w:p w:rsidR="003F7A69" w:rsidP="009069A0" w:rsidRDefault="003F7A69" w14:paraId="65EA384F" w14:textId="77777777">
      <w:r>
        <w:continuationSeparator/>
      </w:r>
    </w:p>
  </w:footnote>
  <w:footnote w:type="continuationNotice" w:id="1">
    <w:p w:rsidR="003F7A69" w:rsidRDefault="003F7A69" w14:paraId="565A9497" w14:textId="77777777">
      <w:pPr>
        <w:spacing w:after="0" w:line="240" w:lineRule="auto"/>
      </w:pPr>
    </w:p>
  </w:footnote>
  <w:footnote w:id="2">
    <w:p w:rsidRPr="00D00ED3" w:rsidR="00D00ED3" w:rsidRDefault="00D00ED3" w14:paraId="0C73F9BD" w14:textId="0AC3C74F">
      <w:pPr>
        <w:pStyle w:val="FootnoteText"/>
        <w:rPr>
          <w:lang w:val="en-US"/>
        </w:rPr>
      </w:pPr>
      <w:r>
        <w:rPr>
          <w:rStyle w:val="FootnoteReference"/>
        </w:rPr>
        <w:footnoteRef/>
      </w:r>
      <w:r>
        <w:t xml:space="preserve"> </w:t>
      </w:r>
      <w:r w:rsidR="00AA6860">
        <w:t>Available online &lt;</w:t>
      </w:r>
      <w:hyperlink w:history="1" r:id="rId1">
        <w:r w:rsidRPr="00364632" w:rsidR="008B773C">
          <w:rPr>
            <w:rStyle w:val="Hyperlink"/>
          </w:rPr>
          <w:t>https://cocodataset.org</w:t>
        </w:r>
      </w:hyperlink>
      <w:r w:rsidR="00AA6860">
        <w:t>&gt;</w:t>
      </w:r>
      <w:r w:rsidR="008B773C">
        <w:t>, last accessed &lt;21.04.2022&gt;</w:t>
      </w:r>
    </w:p>
  </w:footnote>
  <w:footnote w:id="3">
    <w:p w:rsidRPr="0016304F" w:rsidR="0016304F" w:rsidRDefault="0016304F" w14:paraId="6FF94BB5" w14:textId="1D8E34A3">
      <w:pPr>
        <w:pStyle w:val="FootnoteText"/>
        <w:rPr>
          <w:lang w:val="en-US"/>
        </w:rPr>
      </w:pPr>
      <w:r>
        <w:rPr>
          <w:rStyle w:val="FootnoteReference"/>
        </w:rPr>
        <w:footnoteRef/>
      </w:r>
      <w:r>
        <w:t xml:space="preserve"> </w:t>
      </w:r>
      <w:r w:rsidR="00074DB1">
        <w:rPr>
          <w:lang w:val="en-US"/>
        </w:rPr>
        <w:t xml:space="preserve">Company website: </w:t>
      </w:r>
      <w:hyperlink w:history="1" r:id="rId2">
        <w:r w:rsidRPr="00E22355" w:rsidR="00074DB1">
          <w:rPr>
            <w:rStyle w:val="Hyperlink"/>
            <w:lang w:val="en-US"/>
          </w:rPr>
          <w:t>https://ultralytics.com/</w:t>
        </w:r>
      </w:hyperlink>
      <w:r w:rsidR="00074DB1">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F7694" w:rsidRDefault="006F7694" w14:paraId="1C5AA17B"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8UXMbyLsuCYj6i" int2:id="10yOCOfK">
      <int2:state int2:value="Rejected" int2:type="AugLoop_Text_Critique"/>
    </int2:textHash>
    <int2:textHash int2:hashCode="tQ1iHIaaai3Fzw" int2:id="12aw3MUG">
      <int2:state int2:value="Rejected" int2:type="AugLoop_Text_Critique"/>
    </int2:textHash>
    <int2:textHash int2:hashCode="gJvfY8gRPrsDUR" int2:id="1CYSaVnt">
      <int2:state int2:value="Rejected" int2:type="LegacyProofing"/>
    </int2:textHash>
    <int2:textHash int2:hashCode="+Ppq/I8cXnLbMG" int2:id="1zWBfhV1">
      <int2:state int2:value="Rejected" int2:type="AugLoop_Text_Critique"/>
    </int2:textHash>
    <int2:textHash int2:hashCode="2T0Q/w++8bSqDd" int2:id="2i208rJH">
      <int2:state int2:value="Rejected" int2:type="AugLoop_Acronyms_AcronymsCritique"/>
    </int2:textHash>
    <int2:textHash int2:hashCode="IoRYZQOSfEAPYD" int2:id="2uYtIERw">
      <int2:state int2:value="Rejected" int2:type="AugLoop_Text_Critique"/>
    </int2:textHash>
    <int2:textHash int2:hashCode="oJ5Bgp+hdxLAfO" int2:id="3P4Vdg5G">
      <int2:state int2:value="Rejected" int2:type="LegacyProofing"/>
    </int2:textHash>
    <int2:textHash int2:hashCode="rYT8xotlxB1Hel" int2:id="3t9jxJ3L">
      <int2:state int2:value="Rejected" int2:type="LegacyProofing"/>
    </int2:textHash>
    <int2:textHash int2:hashCode="fG9aogHwWVTxO9" int2:id="4IMNJVbm">
      <int2:state int2:value="Rejected" int2:type="AugLoop_Text_Critique"/>
    </int2:textHash>
    <int2:textHash int2:hashCode="0tyHOGg/WBc2bv" int2:id="5ZhYQ7h6">
      <int2:state int2:value="Rejected" int2:type="AugLoop_Text_Critique"/>
    </int2:textHash>
    <int2:textHash int2:hashCode="y2342b7FAhjfiP" int2:id="6w5GVJtI">
      <int2:state int2:value="Rejected" int2:type="AugLoop_Text_Critique"/>
    </int2:textHash>
    <int2:textHash int2:hashCode="jrqtIlMGs1hIrw" int2:id="7bLCsrtU">
      <int2:state int2:value="Rejected" int2:type="AugLoop_Text_Critique"/>
    </int2:textHash>
    <int2:textHash int2:hashCode="du1jCZhEcdmUbp" int2:id="7eOcOUo7">
      <int2:state int2:value="Rejected" int2:type="LegacyProofing"/>
    </int2:textHash>
    <int2:textHash int2:hashCode="dHUigiLyOpnZTj" int2:id="9BIC4f9t">
      <int2:state int2:value="Rejected" int2:type="AugLoop_Acronyms_AcronymsCritique"/>
    </int2:textHash>
    <int2:textHash int2:hashCode="S1mITQ5JdgC4o4" int2:id="DXylcmRP">
      <int2:state int2:value="Rejected" int2:type="LegacyProofing"/>
    </int2:textHash>
    <int2:textHash int2:hashCode="d4ZCS+r2hHj38q" int2:id="DxW8qdOd">
      <int2:state int2:value="Rejected" int2:type="LegacyProofing"/>
    </int2:textHash>
    <int2:textHash int2:hashCode="wauZJOzaG+r4u6" int2:id="E8MUdEyV">
      <int2:state int2:value="Rejected" int2:type="AugLoop_Text_Critique"/>
    </int2:textHash>
    <int2:textHash int2:hashCode="3+zJ6vNN8ktgTJ" int2:id="Ftfmpnvu">
      <int2:state int2:value="Rejected" int2:type="LegacyProofing"/>
    </int2:textHash>
    <int2:textHash int2:hashCode="uCGyA8A4wEY3bk" int2:id="GI7aCpot">
      <int2:state int2:value="Rejected" int2:type="AugLoop_Acronyms_AcronymsCritique"/>
    </int2:textHash>
    <int2:textHash int2:hashCode="N3Re16DwBfsUUi" int2:id="HehU7c6w">
      <int2:state int2:value="Rejected" int2:type="LegacyProofing"/>
    </int2:textHash>
    <int2:textHash int2:hashCode="HiprnD+FnyteVm" int2:id="Hei1YjwQ">
      <int2:state int2:value="Rejected" int2:type="AugLoop_Text_Critique"/>
    </int2:textHash>
    <int2:textHash int2:hashCode="hjDWczZTKTUGxY" int2:id="HsXPFAVH">
      <int2:state int2:value="Rejected" int2:type="AugLoop_Text_Critique"/>
    </int2:textHash>
    <int2:textHash int2:hashCode="a9kh05chLVHQ09" int2:id="Im1cb9gK">
      <int2:state int2:value="Rejected" int2:type="LegacyProofing"/>
    </int2:textHash>
    <int2:textHash int2:hashCode="K/o3C603EEWz/3" int2:id="JJBjKKQC">
      <int2:state int2:value="Rejected" int2:type="LegacyProofing"/>
    </int2:textHash>
    <int2:textHash int2:hashCode="GTXXtuHNqgyyoS" int2:id="K4RirVmX">
      <int2:state int2:value="Rejected" int2:type="AugLoop_Text_Critique"/>
    </int2:textHash>
    <int2:textHash int2:hashCode="12QCLnJID6lggZ" int2:id="KnycNUOE">
      <int2:state int2:value="Rejected" int2:type="LegacyProofing"/>
    </int2:textHash>
    <int2:textHash int2:hashCode="KjXalVwUeBmIMY" int2:id="NlYgFNZF">
      <int2:state int2:value="Rejected" int2:type="AugLoop_Text_Critique"/>
    </int2:textHash>
    <int2:textHash int2:hashCode="3mzHLgRERqnHzQ" int2:id="OV99dhG5">
      <int2:state int2:value="Rejected" int2:type="AugLoop_Text_Critique"/>
    </int2:textHash>
    <int2:textHash int2:hashCode="DnfKAEcAKPtOFp" int2:id="P4XtbS1e">
      <int2:state int2:value="Rejected" int2:type="AugLoop_Text_Critique"/>
    </int2:textHash>
    <int2:textHash int2:hashCode="0ONz2uVQMdbgX/" int2:id="PHFulez3">
      <int2:state int2:value="Rejected" int2:type="AugLoop_Text_Critique"/>
    </int2:textHash>
    <int2:textHash int2:hashCode="Lkx1X7Uycz+h45" int2:id="Qr0VWEdX">
      <int2:state int2:value="Rejected" int2:type="LegacyProofing"/>
    </int2:textHash>
    <int2:textHash int2:hashCode="BfVDn5hRh8n03B" int2:id="SAGu8sJe">
      <int2:state int2:value="Rejected" int2:type="LegacyProofing"/>
    </int2:textHash>
    <int2:textHash int2:hashCode="NV8o8sDDh63WIx" int2:id="SOZU7TbE">
      <int2:state int2:value="Rejected" int2:type="AugLoop_Text_Critique"/>
    </int2:textHash>
    <int2:textHash int2:hashCode="T4DS3/9XZYoQdv" int2:id="V7ID8DFH">
      <int2:state int2:value="Rejected" int2:type="AugLoop_Text_Critique"/>
    </int2:textHash>
    <int2:textHash int2:hashCode="fdPe3hwvDrdqoU" int2:id="VMM3X01E">
      <int2:state int2:value="Rejected" int2:type="LegacyProofing"/>
    </int2:textHash>
    <int2:textHash int2:hashCode="J7CxdGo4hvPyDF" int2:id="WEcWqq8G">
      <int2:state int2:value="Rejected" int2:type="AugLoop_Text_Critique"/>
    </int2:textHash>
    <int2:textHash int2:hashCode="20lmumeNxO0dfa" int2:id="YRFNWj8c">
      <int2:state int2:value="Rejected" int2:type="AugLoop_Text_Critique"/>
    </int2:textHash>
    <int2:textHash int2:hashCode="v5tVKDd7JgBKR9" int2:id="YflsSD4Z">
      <int2:state int2:value="Rejected" int2:type="LegacyProofing"/>
    </int2:textHash>
    <int2:textHash int2:hashCode="6hLt0zhVlABj2z" int2:id="YsZJamRD">
      <int2:state int2:value="Rejected" int2:type="LegacyProofing"/>
    </int2:textHash>
    <int2:textHash int2:hashCode="d3DQTHv7eR58lZ" int2:id="aZMyK7Le">
      <int2:state int2:value="Rejected" int2:type="AugLoop_Acronyms_AcronymsCritique"/>
    </int2:textHash>
    <int2:textHash int2:hashCode="eu8b/gz3bZGnlI" int2:id="adBjHnPN">
      <int2:state int2:value="Rejected" int2:type="LegacyProofing"/>
    </int2:textHash>
    <int2:textHash int2:hashCode="rGqBB0g3xT8oHz" int2:id="bXDLWizV">
      <int2:state int2:value="Rejected" int2:type="LegacyProofing"/>
    </int2:textHash>
    <int2:textHash int2:hashCode="1aUoNN8rBKpew+" int2:id="dx71wIYI">
      <int2:state int2:value="Rejected" int2:type="LegacyProofing"/>
    </int2:textHash>
    <int2:textHash int2:hashCode="EQnIZWxXtw7CJS" int2:id="e1n5FdYY">
      <int2:state int2:value="Rejected" int2:type="LegacyProofing"/>
    </int2:textHash>
    <int2:textHash int2:hashCode="rIm/j0G/DeFY3A" int2:id="eZco3N18">
      <int2:state int2:value="Rejected" int2:type="LegacyProofing"/>
    </int2:textHash>
    <int2:textHash int2:hashCode="Misg/15vGxeaYP" int2:id="ehp4O00b">
      <int2:state int2:value="Rejected" int2:type="AugLoop_Text_Critique"/>
    </int2:textHash>
    <int2:textHash int2:hashCode="itfSHHGwSbcAO6" int2:id="et4UKxnm">
      <int2:state int2:value="Rejected" int2:type="AugLoop_Text_Critique"/>
    </int2:textHash>
    <int2:textHash int2:hashCode="NWynWyj0bHaBaS" int2:id="gQ96sfus">
      <int2:state int2:value="Rejected" int2:type="AugLoop_Text_Critique"/>
    </int2:textHash>
    <int2:textHash int2:hashCode="LQ+VAuKQnllMYe" int2:id="gwaFkCwo">
      <int2:state int2:value="Rejected" int2:type="AugLoop_Text_Critique"/>
    </int2:textHash>
    <int2:textHash int2:hashCode="SLGLFARhzcGrh6" int2:id="h69sNovJ">
      <int2:state int2:value="Rejected" int2:type="AugLoop_Text_Critique"/>
    </int2:textHash>
    <int2:textHash int2:hashCode="SradH0SdDJdch8" int2:id="hY4FQa76">
      <int2:state int2:value="Rejected" int2:type="AugLoop_Text_Critique"/>
    </int2:textHash>
    <int2:textHash int2:hashCode="6250ymz+lgWVoO" int2:id="hi0K4zf2">
      <int2:state int2:value="Rejected" int2:type="AugLoop_Text_Critique"/>
    </int2:textHash>
    <int2:textHash int2:hashCode="TKCh2vrqXoTwAu" int2:id="jWjveNt0">
      <int2:state int2:value="Rejected" int2:type="AugLoop_Acronyms_AcronymsCritique"/>
    </int2:textHash>
    <int2:textHash int2:hashCode="F17Okk8OIJYjWF" int2:id="jgXdKNB7">
      <int2:state int2:value="Rejected" int2:type="AugLoop_Text_Critique"/>
    </int2:textHash>
    <int2:textHash int2:hashCode="7d5Sj6PEtVeenM" int2:id="kiuO44OE">
      <int2:state int2:value="Rejected" int2:type="AugLoop_Text_Critique"/>
    </int2:textHash>
    <int2:textHash int2:hashCode="tzRxvZHVIrF0fR" int2:id="molEzHnN">
      <int2:state int2:value="Rejected" int2:type="LegacyProofing"/>
    </int2:textHash>
    <int2:textHash int2:hashCode="wfI1e62ULhCT2y" int2:id="nmUGQk0H">
      <int2:state int2:value="Rejected" int2:type="LegacyProofing"/>
    </int2:textHash>
    <int2:textHash int2:hashCode="43K/JlIt1QZTyM" int2:id="ous9tjQo">
      <int2:state int2:value="Rejected" int2:type="AugLoop_Text_Critique"/>
    </int2:textHash>
    <int2:textHash int2:hashCode="h6ncK+M1SNOu5X" int2:id="rPQKh2eL">
      <int2:state int2:value="Rejected" int2:type="LegacyProofing"/>
    </int2:textHash>
    <int2:textHash int2:hashCode="SOVj8UjcBNizHJ" int2:id="rspQlKXT">
      <int2:state int2:value="Rejected" int2:type="LegacyProofing"/>
    </int2:textHash>
    <int2:textHash int2:hashCode="+2pzEKI+CDJmm2" int2:id="ryshN3eB">
      <int2:state int2:value="Rejected" int2:type="AugLoop_Text_Critique"/>
    </int2:textHash>
    <int2:textHash int2:hashCode="nSXztquM+6XS1o" int2:id="sTZk7LrP">
      <int2:state int2:value="Rejected" int2:type="LegacyProofing"/>
    </int2:textHash>
    <int2:textHash int2:hashCode="JBE13LclrN3jrM" int2:id="scQRIUI4">
      <int2:state int2:value="Rejected" int2:type="AugLoop_Text_Critique"/>
    </int2:textHash>
    <int2:textHash int2:hashCode="lM6elmA5iP7Tpe" int2:id="v8M1LrdV">
      <int2:state int2:value="Rejected" int2:type="AugLoop_Acronyms_AcronymsCritique"/>
    </int2:textHash>
    <int2:textHash int2:hashCode="zGhfAgZsPXibWh" int2:id="wcmJtKGe">
      <int2:state int2:value="Rejected" int2:type="AugLoop_Text_Critique"/>
    </int2:textHash>
    <int2:textHash int2:hashCode="/l4bIPHPaoMFIm" int2:id="xe7HbqDj">
      <int2:state int2:value="Rejected" int2:type="LegacyProofing"/>
    </int2:textHash>
    <int2:textHash int2:hashCode="351r0XWD+hEdsL" int2:id="yv1V0L61">
      <int2:state int2:value="Rejected" int2:type="AugLoop_Text_Critique"/>
    </int2:textHash>
    <int2:textHash int2:hashCode="CndvPbEuZyTxiM" int2:id="zLc3Rzl5">
      <int2:state int2:value="Rejected" int2:type="LegacyProofing"/>
    </int2:textHash>
    <int2:textHash int2:hashCode="KDOsmJJ/iKuLvY" int2:id="zSI4wvnZ">
      <int2:state int2:value="Rejected" int2:type="AugLoop_Text_Critique"/>
    </int2:textHash>
    <int2:textHash int2:hashCode="pTHWHfq3djXOA8" int2:id="zYEJHs8w">
      <int2:state int2:value="Rejected" int2:type="LegacyProofing"/>
    </int2:textHash>
    <int2:bookmark int2:bookmarkName="_Int_qzlWRGsX" int2:invalidationBookmarkName="" int2:hashCode="R4vtx1GaFeancS" int2:id="4BnU1Tty">
      <int2:state int2:value="Rejected" int2:type="LegacyProofing"/>
    </int2:bookmark>
    <int2:bookmark int2:bookmarkName="_Int_WUiBXGiu" int2:invalidationBookmarkName="" int2:hashCode="ZW6NyiX0AylT5/" int2:id="HLVOBhKP">
      <int2:state int2:value="Rejected" int2:type="LegacyProofing"/>
    </int2:bookmark>
    <int2:bookmark int2:bookmarkName="_Int_O4zVNgE5" int2:invalidationBookmarkName="" int2:hashCode="44FBQlzKidzOX3" int2:id="LGBsKdLH">
      <int2:state int2:value="Rejected" int2:type="LegacyProofing"/>
    </int2:bookmark>
    <int2:bookmark int2:bookmarkName="_Int_pbVTviYa" int2:invalidationBookmarkName="" int2:hashCode="ZW6NyiX0AylT5/" int2:id="a9hbiRbu">
      <int2:state int2:value="Rejected" int2:type="LegacyProofing"/>
    </int2:bookmark>
    <int2:bookmark int2:bookmarkName="_Int_0gCio93I" int2:invalidationBookmarkName="" int2:hashCode="ZW6NyiX0AylT5/" int2:id="hXyADN5k">
      <int2:state int2:value="Rejected" int2:type="LegacyProofing"/>
    </int2:bookmark>
    <int2:bookmark int2:bookmarkName="_Int_bN0K5yga" int2:invalidationBookmarkName="" int2:hashCode="ZW6NyiX0AylT5/" int2:id="oxJd4N4t">
      <int2:state int2:value="Rejected" int2:type="LegacyProofing"/>
    </int2:bookmark>
    <int2:bookmark int2:bookmarkName="_Int_Qyv6S9fB" int2:invalidationBookmarkName="" int2:hashCode="ZW6NyiX0AylT5/" int2:id="pyMeG5nZ">
      <int2:state int2:value="Rejected" int2:type="LegacyProofing"/>
    </int2:bookmark>
    <int2:bookmark int2:bookmarkName="_Int_Jz5IRACf" int2:invalidationBookmarkName="" int2:hashCode="ZW6NyiX0AylT5/" int2:id="qAzXiOY7">
      <int2:state int2:value="Rejected" int2:type="LegacyProofing"/>
    </int2:bookmark>
    <int2:bookmark int2:bookmarkName="_Int_gs6ByUUC" int2:invalidationBookmarkName="" int2:hashCode="ZW6NyiX0AylT5/" int2:id="uREiMmSe">
      <int2:state int2:value="Rejected" int2:type="LegacyProofing"/>
    </int2:bookmark>
    <int2:bookmark int2:bookmarkName="_Int_po6S52Ms" int2:invalidationBookmarkName="" int2:hashCode="ZW6NyiX0AylT5/" int2:id="xpxDVFZf">
      <int2:state int2:value="Rejected" int2:type="LegacyProofing"/>
    </int2:bookmark>
    <int2:bookmark int2:bookmarkName="_Int_AM8UbPXc" int2:invalidationBookmarkName="" int2:hashCode="ZW6NyiX0AylT5/" int2:id="zJG8uM5Y">
      <int2:state int2:value="Rejected" int2:type="LegacyProofing"/>
    </int2:bookmark>
  </int2:observations>
  <int2:intelligenceSettings>
    <int2:extLst>
      <oel:ext uri="74B372B9-2EFF-4315-9A3F-32BA87CA82B1">
        <int2:goals int2:version="1" int2:formality="1"/>
      </oel:ext>
    </int2:extLst>
  </int2:intelligenceSettings>
  <int2:onDemandWorkflows>
    <int2:onDemandWorkflow int2:type="SimilarityCheck" int2:paragraphVersions="3CF4A53A-14900FE5 107371CC-77777777 37E15CC7-77777777 5BB10493-77777777 5045A41B-753A5CB6 43CD1354-7CEF52E7 1AB57F58-77777777 3FE31D26-77777777 06E20DE7-253858B2 293C1B41-77777777 2FE35893-19CA8FDD 3FC9D533-77777777 3D04CF2F-77777777 7C8D06C0-77777777 4948FB4C-77777777 0FDD5CB7-7EF42378 3A3AA49C-723EA820 544DC2C4-77777777 0F7271D0-77777777 6CDE3098-77777777 3E8EDC16-77777777 741A1AEA-405CA0A3 7C5B4407-77777777 252A74FD-7F56BC14 2C98AE90-77777777 605F39E3-77777777 403C963A-77777777 4635CDB7-29723776 6E302252-2C3788B6 0C1CA1B0-77777777 33C0670B-77BB797A 73715663-28CAE1C6 773DD4E1-77777777 114D0C30-0A6DA21E 24F31843-34FCE6A5 18A5BE98-15C1F3D1 53D941BD-542D9495 5CFAF3BA-136B4850 4171D75F-059027DF 748F273F-66F79AAE 72B2CF74-2F465B87 35068C56-2FB37A65 4DF1D366-77777777 61AF5334-4ABBCFE2 0D0DC6DB-66996721 64928A09-0EB51AB4 64C66A3D-5D39ED9A 2AE68060-2EE36689 67D7B106-4BAC95C5 58AF1E53-4AB355D5 512B4C9D-6F2A1C3E 0527038C-5890A619 44BFC389-50707073 0BBD4905-75E4BDC8 77A70E05-0E99A043 5ED1C169-525F4BFA 2FF5D30E-43C6AC3B 04AE87DF-25947355 369F29F0-701876B9 1318B14F-707ABE1C 3556E45D-1DF41A9A 61839442-322EC4C5 0FDB84F7-51EF1531 7388BB2A-3355ED5E 5F812661-41A31AE5 78AA3545-26E586D9 34CA96B2-7265335F 5B04039A-476D917D 440B1C16-1428A654 79415C78-23A61E51 5B8557AF-32BD5D99 2581CA97-5F478E73 7F45B98D-1D9790BE 30EC46FE-736F5EC2 736C3FFC-59ADACB7 1ADF8BDA-2C25272F 0D04F3DA-60023929 120BBAE1-5A4F42BD 670D048E-77B67C8B 7974ABFA-3F456F99 0BF68159-1F15D243 0ACCD9A0-6468250C 6FC57BA1-7F7AA172 0624CBA6-12A27677 4CA55208-6DC8F7A1 7D48D59E-4B8A2E8D 6E3810FF-6BE48916 77F0F78D-7396B11A 7255D23B-53C89B6F 616F24EE-55549005 7FE8B645-08DC6B8B 1DA55FEB-1D8EDC63 6C5D6EBE-055B0CE7 576E6DF3-273040AB 427CF817-393AE0C9 4F466B03-43EAA6DA 5B843811-35B9235C 7A67C62E-7593A374 7A2AC306-167B84C6 5588C82C-56459C93 6662196D-7B7417B9 65FF0F40-043986A8 7A9E92A9-176AD4A0 306D4EC3-68E67D59 6C7361EF-7212E3F0 2180F886-2E1A7F19 6BCAF954-3544C193 64CC04BF-455E3743 01DF0FB2-2570C4C4 6569E040-0A84259C 29CCE71F-53456565 34CB6202-038BCFE4 797BC715-0D2A2E9C 1C916119-3C05F7B7 1046C84A-1309C92D 067E67F3-422EDAB8 3A667712-6B89FA8B 07F2C44F-31AD001A 0761CB37-39E53C45 4DBDBF84-27F9FF87 0369102F-2E0E4746 709E9DC2-0FABE764 10170EA5-68D7A7CF 5F998A75-60F2A1E6 2061A563-5B3E779F 5D129C9B-0839B29D 2E0ED7C0-592B39BA 0A77BABE-0BE33898 2E43C445-78868614 78CD5C36-0469E717 795778F4-0C88E124 70EB6CBC-2BC813DD 7AF10898-77777777 359D38B6-77777777 5E4D7903-77777777 709229CC-77777777 51BD1F89-77777777 5A49D7FD-77777777 56A01927-77777777 16F8EC0B-77777777 77B0CCAA-77777777 615FFDC4-77777777 56A247E5-77777777 4A13AF4F-703942DC 261F0A17-01C13CAF 63A1F766-5D5D7A36 579CE9E2-0ACAFC0E 39C5572C-02D85FE4 6D9CF7DB-62AE052E 6866B65D-77777777 0F7271D0-77777777 6CDE3098-77777777 3E8EDC16-77777777 5DF0A463-10F9B633 739D0F45-77777777 252A74FD-7F56BC14 2C98AE90-77777777 605F39E3-77777777 403C963A-77777777 50A61B53-77777777 0F7314E0-77777777 2FABF736-30F7A344 7337AEED-5B60D85B 3A3EB1E9-77777777 796E4C2D-74D1B7F7 178E80E0-297A3F72 61788C23-77777777 68A4FB5F-3229DD90 2552A49F-77777777 36DF0A6B-30264A63 259F74D4-152D9156 60C11C7A-580EC735 7200DEC9-56742344 60F517D3-61035E3C 6E973175-356E53A2 1D13D31E-41149597 5EF45350-740113CB 5EE21F17-2C915846 3E910B5B-77777777 048A30C4-0550F082 6133A45D-1942F3A8 3E429CF5-0819C588 6AD58F8B-77777777 3A5AAE33-77777777 4AB9ACA8-407A995F 193AC882-33630AFB 73AA5E3E-3D675A4F 6EE64D7E-1D009FE1 4E332402-3EFD4FBA 1B8480CF-4D870B52 02CEF3B4-346073CD 5A3AF235-6901B928 1324F211-5FAB8E06 7BCDC0D4-279C1846 78E6A665-453B9EDA 527AFE4C-269BC4C4 627C360A-0E42B16E 0F3B8B39-77777777 64D82D22-4CDB614A 69E2B8A7-4508DDB3 1BDE2C59-67856B46 46EAF28D-646E70DA 19B231B2-77777777 5541FAE2-18C17E43 2276AC2C-1967AABC 7E1CAB42-77777777 1CD2199E-4A293D81 19533748-475811F3 2EFD2168-77777777 3F0DDD34-79EA96F1 0E1DD570-606073EA 3010931A-77777777 07B9F149-695E9AD3 180CF3E5-77777777 0F992707-7F0F71C5 3136624E-46659E55 22DC592F-77777777 63E4C0FF-03D4E28B 42516CB9-0F0CE67D 74CCC7AF-5590FA31 2A58ECA6-60DDA5DA 6CA79DDE-5FCBE64E 756045D5-3030E10B 58235CD0-17B0D61D 5FAC6B08-74A4C6A9 456A790A-6FD101C5 20B24961-1C7E17FB 44565E50-79651CB5 406CFE40-7E23CF04 3B060E41-77777777 08F82038-77777777 31F8B4D3-733BD228 408A835E-2FDB9219 6140E6AB-6B6684B0 4F6E5009-31A9FC4D 4D310DF5-77777777 38BAED86-5218C819 25E2C477-77777777 79A521F9-77777777 6600BCF7-5540BFAA 68BBFEDF-2C8DB542 3FC9539E-04CABA75 70F16C16-3110DA40 52FF9320-0DBC8869 3C86B4AC-45EA5161 079FBB81-448A3CFF 13B54092-442BA4B3 595A3015-05C7B229 65023FA4-6369CA47 022A071E-49E94966 37D36404-4C694D9C 31D98A02-07A1E95B 3B959D31-3021D773 7361AC2E-77777777 42863662-09B7267D 754DDC66-6E6394C3 761AC764-1FFFB3C5 5E8BA5ED-178FAA9E 05483FEE-77777777 5DF12D9C-77777777 04B48276-3BBD19BF 1388A4CB-2C3E9161 6B647336-3D2D4BAA 4C722815-2B66C714 3AE3FB23-77777777 67480FC0-77777777 6EF08E28-77777777 5EDE7E1D-0B48FA9E 3E6B43F2-7945E0CA 7DF21CD5-77777777 3C5BE235-54298B5F 01530B6F-0E812824 43DCF621-55C87806 5BD8CC18-1FEC8679 6D2E2226-77777777 5D9C3A37-77777777 042897A9-493D9954 55A24FBC-77777777 068F8973-4F5C442F 2EE2BA7C-77777777 162A79D5-77777777 66EF7360-65657D7C 5F67569C-68B049B5 1128FFEA-77777777 1A1922D7-01ABD4FF 0CFEF559-49377F2D 43204D05-705CC5C9 0E8BEDBE-053F9A22 0FC5EFEA-31906EEA 1FEE2EEE-0C36996E 61B77874-5A6DFF65 61631DEE-77777777 5F527DC4-77777777 6356A63D-77777777 77D85A21-7AE19047 1A7289BF-77777777 371B2D85-21871902 0EC6DB37-77777777 3E55FB9E-3C280B45 7268C98E-4FA6DF26 3D46FBCF-09A79B8F 7E077CB6-77777777 09E74DFD-77777777 38DB5F16-6CB7E8CD 30E08BC9-73372584 54020E1D-77777777 161BDDFB-77777777 6479F737-1C772F64 7E228A33-77777777 0E1CB919-77777777 3710D80D-4D439D76 22C5A6B6-359A003E 17B58611-2FB3CC87 198DFDC0-26A6FBF6 11B84B31-3D8F0963 31B6192F-72E31ACB 3E08135B-29942A71 5F29A9D8-06DD595D 2F19863E-41C93AA9 013FB37F-77777777 3A4FF5F1-77777777 289AF760-77777777 5C10E9C7-77777777 0FE55136-637E8A01 6B6936E4-59CE5AA0 0B7E70CE-77777777 3E6BC476-34565D6B 27CCD149-2DA3DC79 4AB5B08E-77777777 3BBE39FA-2C3C1DD4 09A110C3-194E3A7C 0398E83F-0DAFF4E0 09453D0E-671712A5 764BEDD2-3300BB80 0AFAEAF9-77777777 6DA4D74A-37D1B745 555FC363-5CC33E7B 1065EB1A-77777777 45EDE665-7C35FFF5 6F77EC6C-77777777 4ADCF7C9-2EBBA364 68B1E07D-7E4800EC 43CEF6B1-77777777 1F952822-3CEB01D1 6A289A86-77777777 360CA37B-5862D116 0AAAB0FD-37430822 33C371F3-1539624C 77FB83E6-124D1805 0EE27029-1CEA905C 7E8F8688-53E64E7E 293F3C85-00D59900 65ACCCFE-0ACE7F48 442A3593-3639590F 340C0BA9-423D85AE 78B995B0-4A798263 63048C67-4FA98AF4 33498E6B-7F78FE86 7F667FCA-67EE7E8E 1A4164B1-2492DBFD 4D05C634-01D263FB 719195E0-058EE180 3287301B-3CD3DC6B 074D59D9-21B743B2 6E098416-415D558E 7E1D2332-0A844BB3 341C5F54-32246EA3 7DF81AAE-4D3E2A1E 31915B3E-226C3FE3 312AC867-21B52852 5156EEA2-54145ACE 19D33986-5382F8CC 57528ACB-34574AF2 5AE6A161-6BAB22BE 5CC9F249-726BA8F1 7A86C401-04C34EBF 1F1A5D44-18E5F621 1F7B79A9-0D02C930 5EF6F99F-39D93786 1A2E6053-30220560 003209ED-2A2DD2DF 742D9E4D-364447BA 151EEC35-0E51836F 4C5EAC8B-25C1C3F5 72C25EF5-12814443 4D760226-7860A529 1F08C6F0-787E9011 13B83C87-0D28B5EB 2A4E063F-27C0ADF8 3A1044B8-73061EFC 5F223C1D-1751B041 55B2D384-00915C1D 4FBCBC85-45A9EBD9 139E5DE0-79241CE2 00E0E33B-2643DA26 474B6A1D-3D05A3B9 72E85B81-55D90B77 05CBB594-2BF3C061 1A5BD1CF-77777777 391B3FA8-2C752EDD 06A0E39E-77777777 27B284E4-10865FF4 63FA124D-4F04A2A3 3B9BB50F-3AB93E52 6F0FF262-471FAB87 28C2163B-54266E9C 5476139B-4919D26F 5D0C98CB-57D8B394 6D6865C9-040FCBEA 25BA3B19-77777777 3720D1C2-536936CE 7D63BCBE-45EB1663 6C17C183-77777777 7914C0F3-37CCEF1C 7577D15F-77777777 7B405199-59C70482 68A37915-429D16A6 639EEDB6-56BFD6E8 6285E4D4-3984C07C 2C70B3B1-105CD37D 305F0025-26CFE3A4 61040923-77777777 2473A76E-0DA279F7 30D3C52D-6833B3CA 6A4E9C69-36CD11D3 02523D27-17BB2313 2099FFF6-77777777 746E65D7-7DF583D7 0B4E1B47-7897D90B 7748F200-77777777 3224AF54-77777777 4E86F8B2-09E82791 034F44ED-77777777 0CD3B1DB-61505553 5A12648C-51DD3247 20C89F17-0231636E 6AF5A44C-77777777 3CBFF4E4-77777777 33B43581-01A55553 223D9F67-66CD8CB7 23200436-60EE1CAC 339FAB63-28F1DB78 562DB088-77777777 4DAB2038-77777777 1BCAC9C4-63217B1D 0318E402-77777777 5FBE0F2C-27FAFEA4 7DD799F1-77777777 1958EE1E-39610E36 401EAB3A-578C1C1A 2A27539A-77777777 41BEFEAF-713CE00A 005DD0FE-77777777 44C3AFD7-77777777 69D56EDF-4F1A26BD 394D0CA2-051F6D40 4F4052C6-75228497 5F92A281-000A0EEA 529375B7-70C4F965 6568ACC7-35459918 7D50DEBD-77777777 6DB67607-374A2A75 42A36A06-17DA4A8A 6358FBC3-2EA6933F 3CE0CB51-67DB5F3D 570B3AD2-14468C23 54000012-621B9F45 61A478F1-77777777 34332E73-4B9D7693 28DF733F-5170A848 017AF36A-25A8571A 338C7557-77777777 2E7E4BF2-0C729151 5829ECC1-77777777 708533FC-53BA0AC3 41CB594B-6B099426 552625FE-17436FD7 112ACFE1-77777777 1E859D3D-5B1C72DF 2E8AA6BA-77777777 5D72C315-18BD75F9 6F2026DA-0268133B 5E76CC05-77777777 0E7DC64B-77777777 11A0F184-04499529 1882A66B-53398343 2138DCB2-67232DB6 44286A09-240A042F 2F4F4AC1-77777777 6A143389-6F59E370 06681056-3C1D3A64 213FFC3D-216C5B0D 4D3920F9-096DAC2B 7E894BFF-42673E59 49D55491-4CF44C6C 68C48DEE-2A9BF6E0 0B7AB96B-77777777 7E27E641-77777777 28DDF20C-5F1DD106 1EF6D44E-3283FD8E 55126E89-266A522E 3366061B-0298AF56 371E0636-55E5A289 16645725-35213315 4FBDDA2E-34541C0D 1308433B-5E0BA037 5ED673FB-5DE34C9F 3B0C31E7-18C79492 7FF44451-77777777 3FF04A63-36DC6D2F 3CB328FB-1C4948DB 2E755832-7B8E5E30 441E02E8-5BA4DF9D 03E6B8CE-5D1B50DB 006B6003-597A0A2D 370C4D67-7C23E9D8 5C223865-054624DD 3FD44727-77777777 4DBA8805-21BE7E9A 38FB38EA-17DCA287 08011464-77777777 2C77FB60-77777777 11F34A73-77777777 3D7BD693-77777777 52E3931A-77777777 74BB0F82-6A55C858 55EED5DB-20F92E04 076847AF-0497A8D0 126721F4-0BA4469E 468F1AEF-3FC5FDE0 29A95A23-27EDDD71 7B091DA2-77777777 27C2D5C0-77777777 788EF100-77777777 1EC08D6E-77777777 5BFE7553-77777777 4BE7CC1D-77777777 168E6202-77777777 6F52A8A9-77777777 511D559A-77777777 1D71667D-77777777 0E88669D-77777777 487DE916-77777777 0AD12987-77777777 4AB7A591-0FFC8E07 77A24733-1C42C53F 7679057D-698C894D 0F7271D0-77777777 6CDE3098-77777777 3E8EDC16-77777777 5DF0A463-10F9B633 739D0F45-77777777 252A74FD-7F56BC14 2C98AE90-77777777 605F39E3-77777777 403C963A-77777777 4E2620AB-5CEEF485 2FC0ADA0-64511763 0DD19A16-77777777 3D10F1FE-77777777 4E20795C-77777777 4EDCA154-20DFFD02 0125E45E-77777777 25B69D40-77777777 69BB7571-73E91061 19FEFAD3-77777777 65E937C2-77777777 3F0CF5C7-77777777 6F3DA723-77777777 2B41CD5F-77777777 16707F78-77777777 74D6DCC8-77777777 71E0DBB7-77777777 46F712E5-77777777 0F9CA4ED-77777777 076FC163-77777777 655AA9A9-77777777 622BA929-77777777 400571E5-77777777 2BEF3C87-77777777 13F1D4D2-77777777 6A1A5FEC-77777777 10DEBF5F-77777777 4C6062CC-77777777 28BB0A4C-77777777 2A86C573-77777777 0F519D54-77777777 490D5D1B-77777777 20B9BA7D-77777777 38DE95EF-77777777 4E2AD4E1-77777777 5C359A85-77777777 0F75D7E8-77777777 36E88EDD-77777777 12BD74E0-77777777 09397EE2-77777777 7DC55ED8-77777777 4B88B38C-77777777 565CD507-77777777 42655F36-77777777 46026326-77777777 64A27C0C-77777777 487DD0FE-77777777 1DC78B0C-77777777 0B2E1EFC-77777777 2DBF13FE-77777777 166ECCC5-77777777 33B25EB5-77777777 5CE827FC-77777777 5152CD68-77777777 709EE6F8-77777777 1B0FB048-77777777 43EA7B1F-77777777 3B35AF64-77777777 15965444-77777777 432B6C60-77777777 73E97723-77777777 5E8C78DE-77777777 4E05BFEE-77777777 4DA0DAC9-77777777 2EF63C3E-77777777 28B4963E-77777777 32F4A0F1-77777777 6DCEFDE9-77777777 38EFD4F9-77777777 63CA1BB6-77777777 5B960B5A-77777777 263E6DAA-77777777 4401D0CC-77777777 5A1FD091-77777777 1191275E-77777777 089FE8B7-77777777 79AF645B-77777777 58A9F9E2-77777777 0BE432A3-77777777 4C776165-77777777 1AE032CA-77777777 4A11E67F-77777777 2BC46902-77777777 28FD4785-77777777 17AD9256-77777777 78D3989F-77777777 6893127B-77777777 6D38E94C-77777777 3B5B0909-77777777 13D9059A-77777777 07B8AC0E-77777777 52AD5706-77777777 5EF05506-77777777 44FAAAD6-77777777 5F789D8C-77777777 3140DA7A-77777777 0D8602FC-77777777 04E9CE6D-77777777 200A5343-692D2B7A 0A5CEF62-77777777 2A5825F8-77777777 12B56ABF-77777777 54CCD815-77777777 518A8E65-77777777 4B85A0B1-77777777 607284A2-77777777 24572EFE-77777777 4014A878-77777777 738FE23A-77777777 71E6B4B7-77777777 3AAFD52E-77777777 06921391-77777777 2D054A97-77777777 3F0B3D13-77777777 2D32E0EA-77777777 40BAE582-77777777 5D03944D-77777777 6D5D3346-77777777 2B84F473-77777777 26A2A889-77777777 4928518E-77777777 2ACDA0DC-77777777 2DA0DD75-77777777 4C758361-77777777 0B288905-77777777 31CC4D30-2D1D39B8 331FC8BD-47E2339C 7415FF74-1042B476 6D16631E-28A52D1E 3F78B26F-35C62FE9 6D3C50AD-6A246E1D 60466F19-77777777 7FA42ABB-77777777 4FECA216-77777777 282F7D14-74D95FCE 3A624A90-05FDDB31 76115799-6EA0D13B 0F7271D0-77777777 6CDE3098-77777777 3E8EDC16-77777777 5DF0A463-10F9B633 739D0F45-77777777 252A74FD-7F56BC14 2C98AE90-77777777 605F39E3-77777777 403C963A-77777777 08138983-0B80A58A 20C8575C-5048A0F9 55DB347E-3891D2D7 719CFCCF-13061D22 57721B03-7F670D68 36DCDD3B-4EECED8A 28352D70-40718E39 7CACF8D6-7F288E04 3628B868-646B6BB5 66A6C657-6A7DF7CD 5C61081B-723082CC 56400DA4-77777777 4DC831D1-2454A016 142BFB77-77777777 765AC437-77777777 132676D5-77777777 45A97ECE-77777777 12726BDF-77777777 1E48E927-77777777 6E253A15-77777777 25322B52-77777777 10B4ADA7-77777777 258D68E6-2E586ED8 3CFE180C-77777777 7C7D9C24-77777777 79DBFEFF-77777777 07D26876-77777777 2DFE3908-77777777 0CDEAA4C-77777777 5537D689-77777777 3A032CDE-229C93ED 26DD0223-28FA6FB3 4ADB338D-77777777 56559624-77777777 2C6DCED4-77777777 0BA45623-77777777 3A893C41-77777777 57F728BE-77777777 3FE2E534-77777777 7E7FD01B-77777777 085FA24F-77777777 57E265F9-77777777 6FB75A94-77777777 681ADD58-05C98AA5 69AA634A-77777777 48B0046B-77777777 280B3ACD-77777777 6D6FF9F4-77777777 357C2ABB-77777777 0ABBEDAC-77777777 2E17A87D-77777777 20E7645C-77777777 2DCB1EC6-77777777 11B99BBF-77777777 23A66459-6468560A 474C47DF-77777777 546E220F-77777777 201D7071-77777777 246F7479-77777777 62D3FC21-77777777 34223C17-77777777 20681A25-77777777 54BFC479-77777777 5BE1374A-77777777 6A12E9D9-77777777 4DDDDEDC-77777777 53BB8925-77777777 5C892782-77777777 14BD829E-77777777 45489973-77777777 1413AAD4-77777777 518D4E1F-77777777 34FAE390-77777777 17F8DF29-77777777 4195E530-77777777 6C5C1D23-77777777 24D6C705-77777777 5E9DD5AB-77777777 681AEC91-77777777 6BF262A5-77777777 6193520E-77777777 6BBFBF3F-77777777 3618BDC3-77777777 6E34AEA4-77777777 761CAA62-77777777 4A6052CB-77777777 6C55076A-77777777 150A6D43-77777777 4C0E71A4-77777777 612A734C-77777777 349618D4-77777777 7D435E45-27A62443 20736113-77777777 0876D8BD-77777777 1A00FDC3-77777777 1B8F2EBB-77777777 055FE9D3-5F006A3D 4B9A07E9-77777777 6F2E61B0-77777777 61669A4A-77777777 24D4AA2B-77777777 0D90EF7E-77777777 0C406D46-77777777 1EACC842-77777777 658B5DCC-77777777 6EF388AB-77777777 708F8AAE-77777777 0F7271D0-77777777 1C5AA17B-77777777 3E8EDC16-77777777 5DF0A463-10F9B633 739D0F45-77777777 252A74FD-7F56BC14 2C98AE90-77777777 605F39E3-77777777 403C963A-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7C7D"/>
    <w:multiLevelType w:val="multilevel"/>
    <w:tmpl w:val="5AFE57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40542B0"/>
    <w:multiLevelType w:val="hybridMultilevel"/>
    <w:tmpl w:val="3A5A1F2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5C5651E"/>
    <w:multiLevelType w:val="hybridMultilevel"/>
    <w:tmpl w:val="D398049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16161030"/>
    <w:multiLevelType w:val="hybridMultilevel"/>
    <w:tmpl w:val="80B296A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2A791BE9"/>
    <w:multiLevelType w:val="hybridMultilevel"/>
    <w:tmpl w:val="CF5E050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ED3EA0"/>
    <w:multiLevelType w:val="hybridMultilevel"/>
    <w:tmpl w:val="C176832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514D4CE7"/>
    <w:multiLevelType w:val="hybridMultilevel"/>
    <w:tmpl w:val="FA96D89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52AE19B7"/>
    <w:multiLevelType w:val="hybridMultilevel"/>
    <w:tmpl w:val="D0C00A7A"/>
    <w:lvl w:ilvl="0" w:tplc="40602C5C">
      <w:start w:val="1"/>
      <w:numFmt w:val="bullet"/>
      <w:pStyle w:val="Bulleted"/>
      <w:lvlText w:val=""/>
      <w:lvlJc w:val="left"/>
      <w:pPr>
        <w:tabs>
          <w:tab w:val="num" w:pos="720"/>
        </w:tabs>
        <w:ind w:left="720" w:hanging="360"/>
      </w:pPr>
      <w:rPr>
        <w:rFonts w:hint="default" w:ascii="Symbol" w:hAnsi="Symbol"/>
      </w:rPr>
    </w:lvl>
    <w:lvl w:ilvl="1" w:tplc="08090003" w:tentative="1">
      <w:start w:val="1"/>
      <w:numFmt w:val="bullet"/>
      <w:lvlText w:val="o"/>
      <w:lvlJc w:val="left"/>
      <w:pPr>
        <w:tabs>
          <w:tab w:val="num" w:pos="1440"/>
        </w:tabs>
        <w:ind w:left="1440" w:hanging="360"/>
      </w:pPr>
      <w:rPr>
        <w:rFonts w:hint="default" w:ascii="Courier New" w:hAnsi="Courier New" w:cs="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cs="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cs="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8" w15:restartNumberingAfterBreak="0">
    <w:nsid w:val="65786C37"/>
    <w:multiLevelType w:val="hybridMultilevel"/>
    <w:tmpl w:val="A82880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73AB3567"/>
    <w:multiLevelType w:val="multilevel"/>
    <w:tmpl w:val="C46258D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7D2845F6"/>
    <w:multiLevelType w:val="multilevel"/>
    <w:tmpl w:val="537C1122"/>
    <w:lvl w:ilvl="0">
      <w:start w:val="1"/>
      <w:numFmt w:val="decimal"/>
      <w:pStyle w:val="ChapterNumber"/>
      <w:lvlText w:val="CHAPTER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40"/>
        </w:tabs>
        <w:ind w:left="144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16cid:durableId="2112359215">
    <w:abstractNumId w:val="10"/>
  </w:num>
  <w:num w:numId="2" w16cid:durableId="1308633464">
    <w:abstractNumId w:val="9"/>
  </w:num>
  <w:num w:numId="3" w16cid:durableId="1076778418">
    <w:abstractNumId w:val="7"/>
  </w:num>
  <w:num w:numId="4" w16cid:durableId="34237169">
    <w:abstractNumId w:val="5"/>
  </w:num>
  <w:num w:numId="5" w16cid:durableId="236020559">
    <w:abstractNumId w:val="3"/>
  </w:num>
  <w:num w:numId="6" w16cid:durableId="1185167446">
    <w:abstractNumId w:val="2"/>
  </w:num>
  <w:num w:numId="7" w16cid:durableId="549808053">
    <w:abstractNumId w:val="4"/>
  </w:num>
  <w:num w:numId="8" w16cid:durableId="1538735433">
    <w:abstractNumId w:val="6"/>
  </w:num>
  <w:num w:numId="9" w16cid:durableId="694691219">
    <w:abstractNumId w:val="8"/>
  </w:num>
  <w:num w:numId="10" w16cid:durableId="208273869">
    <w:abstractNumId w:val="0"/>
  </w:num>
  <w:num w:numId="11" w16cid:durableId="1200625808">
    <w:abstractNumId w:val="1"/>
  </w:num>
  <w:numIdMacAtCleanup w:val="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5"/>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MyMjQ3MzM3MDc0NzZS0lEKTi0uzszPAykwMq0FACx/FAEtAAAA"/>
  </w:docVars>
  <w:rsids>
    <w:rsidRoot w:val="001F2189"/>
    <w:rsid w:val="00000383"/>
    <w:rsid w:val="00002745"/>
    <w:rsid w:val="00003435"/>
    <w:rsid w:val="00003B9F"/>
    <w:rsid w:val="00005D4B"/>
    <w:rsid w:val="00005DF8"/>
    <w:rsid w:val="00005F09"/>
    <w:rsid w:val="0001244B"/>
    <w:rsid w:val="00014C3C"/>
    <w:rsid w:val="000152C7"/>
    <w:rsid w:val="0001598F"/>
    <w:rsid w:val="00016723"/>
    <w:rsid w:val="000177CA"/>
    <w:rsid w:val="00021483"/>
    <w:rsid w:val="00021E85"/>
    <w:rsid w:val="0002316A"/>
    <w:rsid w:val="00023B12"/>
    <w:rsid w:val="000244B6"/>
    <w:rsid w:val="0002604A"/>
    <w:rsid w:val="00026B3D"/>
    <w:rsid w:val="000270BB"/>
    <w:rsid w:val="000275DE"/>
    <w:rsid w:val="00027F39"/>
    <w:rsid w:val="00030A3C"/>
    <w:rsid w:val="000315F7"/>
    <w:rsid w:val="0003681C"/>
    <w:rsid w:val="00037815"/>
    <w:rsid w:val="00037870"/>
    <w:rsid w:val="0003799A"/>
    <w:rsid w:val="0004067E"/>
    <w:rsid w:val="00040BFF"/>
    <w:rsid w:val="00041355"/>
    <w:rsid w:val="00041611"/>
    <w:rsid w:val="00041F1D"/>
    <w:rsid w:val="00042357"/>
    <w:rsid w:val="00042366"/>
    <w:rsid w:val="000435F3"/>
    <w:rsid w:val="000438EC"/>
    <w:rsid w:val="00043A0A"/>
    <w:rsid w:val="0004462E"/>
    <w:rsid w:val="000458D6"/>
    <w:rsid w:val="000459ED"/>
    <w:rsid w:val="00045F87"/>
    <w:rsid w:val="00046080"/>
    <w:rsid w:val="00047122"/>
    <w:rsid w:val="00047531"/>
    <w:rsid w:val="0005023F"/>
    <w:rsid w:val="0005057C"/>
    <w:rsid w:val="000506A3"/>
    <w:rsid w:val="00050F15"/>
    <w:rsid w:val="00052B8C"/>
    <w:rsid w:val="00053205"/>
    <w:rsid w:val="00053B3E"/>
    <w:rsid w:val="00053D0A"/>
    <w:rsid w:val="0005414E"/>
    <w:rsid w:val="00055939"/>
    <w:rsid w:val="000575E3"/>
    <w:rsid w:val="00057670"/>
    <w:rsid w:val="00057AB1"/>
    <w:rsid w:val="00057C05"/>
    <w:rsid w:val="00060593"/>
    <w:rsid w:val="000624A0"/>
    <w:rsid w:val="00063440"/>
    <w:rsid w:val="00064720"/>
    <w:rsid w:val="00065A45"/>
    <w:rsid w:val="000672D1"/>
    <w:rsid w:val="00067455"/>
    <w:rsid w:val="00067FC9"/>
    <w:rsid w:val="00070B31"/>
    <w:rsid w:val="00070D07"/>
    <w:rsid w:val="00073434"/>
    <w:rsid w:val="000736DF"/>
    <w:rsid w:val="000738FE"/>
    <w:rsid w:val="00073FCA"/>
    <w:rsid w:val="00074D48"/>
    <w:rsid w:val="00074DB1"/>
    <w:rsid w:val="000758CD"/>
    <w:rsid w:val="0007605F"/>
    <w:rsid w:val="000763B1"/>
    <w:rsid w:val="0007788E"/>
    <w:rsid w:val="00082192"/>
    <w:rsid w:val="0008374D"/>
    <w:rsid w:val="00083F8B"/>
    <w:rsid w:val="00084B09"/>
    <w:rsid w:val="0009196D"/>
    <w:rsid w:val="00092180"/>
    <w:rsid w:val="00092A72"/>
    <w:rsid w:val="00092AD1"/>
    <w:rsid w:val="0009442B"/>
    <w:rsid w:val="00095D72"/>
    <w:rsid w:val="00095DC7"/>
    <w:rsid w:val="00095F21"/>
    <w:rsid w:val="00096267"/>
    <w:rsid w:val="000A019E"/>
    <w:rsid w:val="000A04F3"/>
    <w:rsid w:val="000A125B"/>
    <w:rsid w:val="000A1272"/>
    <w:rsid w:val="000A17C7"/>
    <w:rsid w:val="000A1E90"/>
    <w:rsid w:val="000A1FE6"/>
    <w:rsid w:val="000A33C1"/>
    <w:rsid w:val="000A45A8"/>
    <w:rsid w:val="000A4F25"/>
    <w:rsid w:val="000A52F5"/>
    <w:rsid w:val="000A544A"/>
    <w:rsid w:val="000A5570"/>
    <w:rsid w:val="000A6403"/>
    <w:rsid w:val="000A681F"/>
    <w:rsid w:val="000A7A08"/>
    <w:rsid w:val="000A7B0D"/>
    <w:rsid w:val="000A7B2E"/>
    <w:rsid w:val="000A7E98"/>
    <w:rsid w:val="000B0DD9"/>
    <w:rsid w:val="000B16A3"/>
    <w:rsid w:val="000B1D82"/>
    <w:rsid w:val="000B268D"/>
    <w:rsid w:val="000B3234"/>
    <w:rsid w:val="000C0CD9"/>
    <w:rsid w:val="000C287D"/>
    <w:rsid w:val="000C2BD1"/>
    <w:rsid w:val="000C3C48"/>
    <w:rsid w:val="000C5746"/>
    <w:rsid w:val="000C5CBC"/>
    <w:rsid w:val="000C62D8"/>
    <w:rsid w:val="000D0523"/>
    <w:rsid w:val="000D0B29"/>
    <w:rsid w:val="000D17EA"/>
    <w:rsid w:val="000D23FB"/>
    <w:rsid w:val="000D3B54"/>
    <w:rsid w:val="000D4721"/>
    <w:rsid w:val="000D4E98"/>
    <w:rsid w:val="000D5590"/>
    <w:rsid w:val="000D5A5E"/>
    <w:rsid w:val="000D5B5F"/>
    <w:rsid w:val="000D5E3B"/>
    <w:rsid w:val="000D6252"/>
    <w:rsid w:val="000D6F2C"/>
    <w:rsid w:val="000E1E4C"/>
    <w:rsid w:val="000E2953"/>
    <w:rsid w:val="000E29AE"/>
    <w:rsid w:val="000E4ABD"/>
    <w:rsid w:val="000E5B53"/>
    <w:rsid w:val="000E609B"/>
    <w:rsid w:val="000E6CB3"/>
    <w:rsid w:val="000E6F4E"/>
    <w:rsid w:val="000E750D"/>
    <w:rsid w:val="000F001B"/>
    <w:rsid w:val="000F04A2"/>
    <w:rsid w:val="000F15C0"/>
    <w:rsid w:val="000F1DD1"/>
    <w:rsid w:val="000F216E"/>
    <w:rsid w:val="000F2A76"/>
    <w:rsid w:val="000F2C75"/>
    <w:rsid w:val="000F313F"/>
    <w:rsid w:val="000F38FC"/>
    <w:rsid w:val="000F496E"/>
    <w:rsid w:val="000F527E"/>
    <w:rsid w:val="000F559B"/>
    <w:rsid w:val="000F6DD1"/>
    <w:rsid w:val="000F72DD"/>
    <w:rsid w:val="000F7404"/>
    <w:rsid w:val="000F76E0"/>
    <w:rsid w:val="000F77F9"/>
    <w:rsid w:val="00100800"/>
    <w:rsid w:val="00100898"/>
    <w:rsid w:val="00100E84"/>
    <w:rsid w:val="00101AE9"/>
    <w:rsid w:val="001022E0"/>
    <w:rsid w:val="00105DB0"/>
    <w:rsid w:val="00106136"/>
    <w:rsid w:val="00106E39"/>
    <w:rsid w:val="001101DF"/>
    <w:rsid w:val="00110FB6"/>
    <w:rsid w:val="0011130C"/>
    <w:rsid w:val="00111966"/>
    <w:rsid w:val="0011246E"/>
    <w:rsid w:val="001132A7"/>
    <w:rsid w:val="00113DCD"/>
    <w:rsid w:val="00113DDF"/>
    <w:rsid w:val="00115B3F"/>
    <w:rsid w:val="0011612F"/>
    <w:rsid w:val="00116393"/>
    <w:rsid w:val="00116854"/>
    <w:rsid w:val="00117712"/>
    <w:rsid w:val="00117921"/>
    <w:rsid w:val="001202D0"/>
    <w:rsid w:val="0012031D"/>
    <w:rsid w:val="0012054A"/>
    <w:rsid w:val="001218E4"/>
    <w:rsid w:val="00122B90"/>
    <w:rsid w:val="00122DF6"/>
    <w:rsid w:val="001235B1"/>
    <w:rsid w:val="00124258"/>
    <w:rsid w:val="00124E85"/>
    <w:rsid w:val="00126605"/>
    <w:rsid w:val="00127CDE"/>
    <w:rsid w:val="00130992"/>
    <w:rsid w:val="001317B8"/>
    <w:rsid w:val="00133AAF"/>
    <w:rsid w:val="00133B2E"/>
    <w:rsid w:val="001348B8"/>
    <w:rsid w:val="00135722"/>
    <w:rsid w:val="001358EB"/>
    <w:rsid w:val="00135BAD"/>
    <w:rsid w:val="00135C60"/>
    <w:rsid w:val="00135C8D"/>
    <w:rsid w:val="00135F86"/>
    <w:rsid w:val="00135FC7"/>
    <w:rsid w:val="00137025"/>
    <w:rsid w:val="0014078C"/>
    <w:rsid w:val="0014141E"/>
    <w:rsid w:val="0014199F"/>
    <w:rsid w:val="001436FB"/>
    <w:rsid w:val="00143DFE"/>
    <w:rsid w:val="00143F01"/>
    <w:rsid w:val="00144791"/>
    <w:rsid w:val="00145705"/>
    <w:rsid w:val="001515A2"/>
    <w:rsid w:val="00151915"/>
    <w:rsid w:val="00154D8A"/>
    <w:rsid w:val="00156042"/>
    <w:rsid w:val="00156449"/>
    <w:rsid w:val="0015749E"/>
    <w:rsid w:val="001576CF"/>
    <w:rsid w:val="00160339"/>
    <w:rsid w:val="001607FD"/>
    <w:rsid w:val="001616E8"/>
    <w:rsid w:val="00161868"/>
    <w:rsid w:val="00162034"/>
    <w:rsid w:val="0016304F"/>
    <w:rsid w:val="00164FFB"/>
    <w:rsid w:val="001657F8"/>
    <w:rsid w:val="00165E61"/>
    <w:rsid w:val="001667AB"/>
    <w:rsid w:val="00166E28"/>
    <w:rsid w:val="0016750A"/>
    <w:rsid w:val="00167E23"/>
    <w:rsid w:val="0017129C"/>
    <w:rsid w:val="0017493B"/>
    <w:rsid w:val="00175097"/>
    <w:rsid w:val="001754C4"/>
    <w:rsid w:val="00175B2B"/>
    <w:rsid w:val="0017677A"/>
    <w:rsid w:val="00176BB5"/>
    <w:rsid w:val="00176CFD"/>
    <w:rsid w:val="0017799C"/>
    <w:rsid w:val="00180804"/>
    <w:rsid w:val="00180A9A"/>
    <w:rsid w:val="00181061"/>
    <w:rsid w:val="00181965"/>
    <w:rsid w:val="00181E29"/>
    <w:rsid w:val="0018217D"/>
    <w:rsid w:val="001837E0"/>
    <w:rsid w:val="001838FC"/>
    <w:rsid w:val="0018442A"/>
    <w:rsid w:val="00185649"/>
    <w:rsid w:val="0018596D"/>
    <w:rsid w:val="00186493"/>
    <w:rsid w:val="00190347"/>
    <w:rsid w:val="001905C5"/>
    <w:rsid w:val="001916BB"/>
    <w:rsid w:val="00191997"/>
    <w:rsid w:val="00193F98"/>
    <w:rsid w:val="00195824"/>
    <w:rsid w:val="00196E3D"/>
    <w:rsid w:val="001976B7"/>
    <w:rsid w:val="001A039B"/>
    <w:rsid w:val="001A0725"/>
    <w:rsid w:val="001A1A29"/>
    <w:rsid w:val="001A25B0"/>
    <w:rsid w:val="001A31B2"/>
    <w:rsid w:val="001A3858"/>
    <w:rsid w:val="001A443D"/>
    <w:rsid w:val="001A4D87"/>
    <w:rsid w:val="001A56C5"/>
    <w:rsid w:val="001A6701"/>
    <w:rsid w:val="001B010A"/>
    <w:rsid w:val="001B0942"/>
    <w:rsid w:val="001B0F78"/>
    <w:rsid w:val="001B15D6"/>
    <w:rsid w:val="001B1738"/>
    <w:rsid w:val="001B26C7"/>
    <w:rsid w:val="001B4668"/>
    <w:rsid w:val="001B490F"/>
    <w:rsid w:val="001B5889"/>
    <w:rsid w:val="001B693A"/>
    <w:rsid w:val="001B6B7D"/>
    <w:rsid w:val="001B7926"/>
    <w:rsid w:val="001C0A71"/>
    <w:rsid w:val="001C23CA"/>
    <w:rsid w:val="001C682E"/>
    <w:rsid w:val="001C6D6D"/>
    <w:rsid w:val="001C7428"/>
    <w:rsid w:val="001D0A30"/>
    <w:rsid w:val="001D0BF4"/>
    <w:rsid w:val="001D0F95"/>
    <w:rsid w:val="001D1BEC"/>
    <w:rsid w:val="001D2989"/>
    <w:rsid w:val="001D2CAD"/>
    <w:rsid w:val="001D36F2"/>
    <w:rsid w:val="001D37AC"/>
    <w:rsid w:val="001D39CA"/>
    <w:rsid w:val="001D4708"/>
    <w:rsid w:val="001D62A2"/>
    <w:rsid w:val="001D6D13"/>
    <w:rsid w:val="001D79E3"/>
    <w:rsid w:val="001D7B71"/>
    <w:rsid w:val="001E14CF"/>
    <w:rsid w:val="001E21CD"/>
    <w:rsid w:val="001E360F"/>
    <w:rsid w:val="001E43B6"/>
    <w:rsid w:val="001E44E0"/>
    <w:rsid w:val="001E503E"/>
    <w:rsid w:val="001E545B"/>
    <w:rsid w:val="001E5465"/>
    <w:rsid w:val="001E569B"/>
    <w:rsid w:val="001E6BF1"/>
    <w:rsid w:val="001E704C"/>
    <w:rsid w:val="001E7369"/>
    <w:rsid w:val="001F07B1"/>
    <w:rsid w:val="001F0C83"/>
    <w:rsid w:val="001F2189"/>
    <w:rsid w:val="001F4365"/>
    <w:rsid w:val="001F4519"/>
    <w:rsid w:val="001F4635"/>
    <w:rsid w:val="001F528A"/>
    <w:rsid w:val="001F65CA"/>
    <w:rsid w:val="001F71AE"/>
    <w:rsid w:val="001F7A04"/>
    <w:rsid w:val="00201223"/>
    <w:rsid w:val="002024D7"/>
    <w:rsid w:val="0020340B"/>
    <w:rsid w:val="002035F4"/>
    <w:rsid w:val="00203C3D"/>
    <w:rsid w:val="002046C5"/>
    <w:rsid w:val="0020474B"/>
    <w:rsid w:val="00204777"/>
    <w:rsid w:val="00204ED6"/>
    <w:rsid w:val="00204F5B"/>
    <w:rsid w:val="0020550C"/>
    <w:rsid w:val="00205F0E"/>
    <w:rsid w:val="002066AF"/>
    <w:rsid w:val="00210F54"/>
    <w:rsid w:val="00211B0B"/>
    <w:rsid w:val="00212428"/>
    <w:rsid w:val="0021306F"/>
    <w:rsid w:val="0021322F"/>
    <w:rsid w:val="002134C4"/>
    <w:rsid w:val="0021391C"/>
    <w:rsid w:val="002143AB"/>
    <w:rsid w:val="002155DF"/>
    <w:rsid w:val="00216C42"/>
    <w:rsid w:val="002205E0"/>
    <w:rsid w:val="00220AEF"/>
    <w:rsid w:val="00220D45"/>
    <w:rsid w:val="00221452"/>
    <w:rsid w:val="00222010"/>
    <w:rsid w:val="0022346B"/>
    <w:rsid w:val="00223574"/>
    <w:rsid w:val="00223B89"/>
    <w:rsid w:val="00227145"/>
    <w:rsid w:val="00227550"/>
    <w:rsid w:val="00227B52"/>
    <w:rsid w:val="00230176"/>
    <w:rsid w:val="00230985"/>
    <w:rsid w:val="0023164D"/>
    <w:rsid w:val="0023238D"/>
    <w:rsid w:val="002327D0"/>
    <w:rsid w:val="002332E1"/>
    <w:rsid w:val="002333E6"/>
    <w:rsid w:val="002339B5"/>
    <w:rsid w:val="00233D83"/>
    <w:rsid w:val="00235185"/>
    <w:rsid w:val="00236FD4"/>
    <w:rsid w:val="0023722A"/>
    <w:rsid w:val="00237F90"/>
    <w:rsid w:val="00241B0E"/>
    <w:rsid w:val="002441F1"/>
    <w:rsid w:val="00245E3C"/>
    <w:rsid w:val="00245E43"/>
    <w:rsid w:val="00247788"/>
    <w:rsid w:val="00253701"/>
    <w:rsid w:val="00254DB5"/>
    <w:rsid w:val="00255529"/>
    <w:rsid w:val="00256124"/>
    <w:rsid w:val="00256E7D"/>
    <w:rsid w:val="002607AF"/>
    <w:rsid w:val="00260B6E"/>
    <w:rsid w:val="0026124C"/>
    <w:rsid w:val="002617D4"/>
    <w:rsid w:val="00262DA6"/>
    <w:rsid w:val="002649AE"/>
    <w:rsid w:val="00265D5F"/>
    <w:rsid w:val="00265E58"/>
    <w:rsid w:val="002662D9"/>
    <w:rsid w:val="00267733"/>
    <w:rsid w:val="002709C6"/>
    <w:rsid w:val="00270BD5"/>
    <w:rsid w:val="00273650"/>
    <w:rsid w:val="00273801"/>
    <w:rsid w:val="00274B20"/>
    <w:rsid w:val="00274B4D"/>
    <w:rsid w:val="00274F40"/>
    <w:rsid w:val="00276BDE"/>
    <w:rsid w:val="00283836"/>
    <w:rsid w:val="0028482A"/>
    <w:rsid w:val="002857F9"/>
    <w:rsid w:val="00285FA6"/>
    <w:rsid w:val="00286036"/>
    <w:rsid w:val="002876D4"/>
    <w:rsid w:val="002876D9"/>
    <w:rsid w:val="0029176F"/>
    <w:rsid w:val="00291D2A"/>
    <w:rsid w:val="00292AC5"/>
    <w:rsid w:val="00293BD8"/>
    <w:rsid w:val="00294859"/>
    <w:rsid w:val="00295AC1"/>
    <w:rsid w:val="00295DD8"/>
    <w:rsid w:val="00296319"/>
    <w:rsid w:val="002969DA"/>
    <w:rsid w:val="00297F43"/>
    <w:rsid w:val="002A1418"/>
    <w:rsid w:val="002A1419"/>
    <w:rsid w:val="002A4C3C"/>
    <w:rsid w:val="002A59F7"/>
    <w:rsid w:val="002A7148"/>
    <w:rsid w:val="002B02F7"/>
    <w:rsid w:val="002B1048"/>
    <w:rsid w:val="002B274C"/>
    <w:rsid w:val="002B2768"/>
    <w:rsid w:val="002B4151"/>
    <w:rsid w:val="002B4571"/>
    <w:rsid w:val="002B4A5F"/>
    <w:rsid w:val="002B59D1"/>
    <w:rsid w:val="002B6216"/>
    <w:rsid w:val="002C0167"/>
    <w:rsid w:val="002C0CA6"/>
    <w:rsid w:val="002C0FCA"/>
    <w:rsid w:val="002C1657"/>
    <w:rsid w:val="002C23F9"/>
    <w:rsid w:val="002C43DC"/>
    <w:rsid w:val="002C7240"/>
    <w:rsid w:val="002C7ADE"/>
    <w:rsid w:val="002D006C"/>
    <w:rsid w:val="002D194D"/>
    <w:rsid w:val="002D1D2A"/>
    <w:rsid w:val="002D24BD"/>
    <w:rsid w:val="002D2CBF"/>
    <w:rsid w:val="002D2F67"/>
    <w:rsid w:val="002D3D22"/>
    <w:rsid w:val="002D3E9B"/>
    <w:rsid w:val="002D488D"/>
    <w:rsid w:val="002D591F"/>
    <w:rsid w:val="002D6A96"/>
    <w:rsid w:val="002D6D10"/>
    <w:rsid w:val="002D765F"/>
    <w:rsid w:val="002E09E7"/>
    <w:rsid w:val="002E0F72"/>
    <w:rsid w:val="002E0F8B"/>
    <w:rsid w:val="002E2FC3"/>
    <w:rsid w:val="002E3581"/>
    <w:rsid w:val="002E47F4"/>
    <w:rsid w:val="002E5A52"/>
    <w:rsid w:val="002E5B0E"/>
    <w:rsid w:val="002E623F"/>
    <w:rsid w:val="002E694E"/>
    <w:rsid w:val="002E7358"/>
    <w:rsid w:val="002E7BE6"/>
    <w:rsid w:val="002F0093"/>
    <w:rsid w:val="002F0AA9"/>
    <w:rsid w:val="002F2BAC"/>
    <w:rsid w:val="002F4C74"/>
    <w:rsid w:val="002F5300"/>
    <w:rsid w:val="002F5DAE"/>
    <w:rsid w:val="002F65FD"/>
    <w:rsid w:val="002F708C"/>
    <w:rsid w:val="002F7908"/>
    <w:rsid w:val="00301DF2"/>
    <w:rsid w:val="00301FBE"/>
    <w:rsid w:val="00302437"/>
    <w:rsid w:val="00303A41"/>
    <w:rsid w:val="00303DF7"/>
    <w:rsid w:val="00303EDB"/>
    <w:rsid w:val="003052BD"/>
    <w:rsid w:val="003063B1"/>
    <w:rsid w:val="00307DBD"/>
    <w:rsid w:val="00307E8B"/>
    <w:rsid w:val="00310739"/>
    <w:rsid w:val="003108E0"/>
    <w:rsid w:val="003123BD"/>
    <w:rsid w:val="003129D1"/>
    <w:rsid w:val="00312B3E"/>
    <w:rsid w:val="003131C2"/>
    <w:rsid w:val="00314E0F"/>
    <w:rsid w:val="00315A60"/>
    <w:rsid w:val="0031768C"/>
    <w:rsid w:val="003213D0"/>
    <w:rsid w:val="00321E17"/>
    <w:rsid w:val="00322A3F"/>
    <w:rsid w:val="00323616"/>
    <w:rsid w:val="00323649"/>
    <w:rsid w:val="00323BFD"/>
    <w:rsid w:val="00324056"/>
    <w:rsid w:val="003258FA"/>
    <w:rsid w:val="003268DD"/>
    <w:rsid w:val="0032762A"/>
    <w:rsid w:val="0033038E"/>
    <w:rsid w:val="00330FA5"/>
    <w:rsid w:val="00331437"/>
    <w:rsid w:val="00331C51"/>
    <w:rsid w:val="0033283C"/>
    <w:rsid w:val="00333927"/>
    <w:rsid w:val="0033393C"/>
    <w:rsid w:val="00333CC5"/>
    <w:rsid w:val="00334120"/>
    <w:rsid w:val="003350DB"/>
    <w:rsid w:val="0033623A"/>
    <w:rsid w:val="00336512"/>
    <w:rsid w:val="00336884"/>
    <w:rsid w:val="0033709C"/>
    <w:rsid w:val="00337F4E"/>
    <w:rsid w:val="00340287"/>
    <w:rsid w:val="003405C3"/>
    <w:rsid w:val="00340AEB"/>
    <w:rsid w:val="00340C75"/>
    <w:rsid w:val="003410AA"/>
    <w:rsid w:val="00342AB2"/>
    <w:rsid w:val="0034339D"/>
    <w:rsid w:val="00350DB4"/>
    <w:rsid w:val="003511FE"/>
    <w:rsid w:val="00352A6B"/>
    <w:rsid w:val="00352F00"/>
    <w:rsid w:val="00355502"/>
    <w:rsid w:val="00356E1F"/>
    <w:rsid w:val="003578E0"/>
    <w:rsid w:val="00361230"/>
    <w:rsid w:val="00361876"/>
    <w:rsid w:val="00361A75"/>
    <w:rsid w:val="00362CCC"/>
    <w:rsid w:val="0036382E"/>
    <w:rsid w:val="003643ED"/>
    <w:rsid w:val="00364B0B"/>
    <w:rsid w:val="00365FED"/>
    <w:rsid w:val="003660A5"/>
    <w:rsid w:val="00366768"/>
    <w:rsid w:val="00366F62"/>
    <w:rsid w:val="00366FA7"/>
    <w:rsid w:val="00370CA7"/>
    <w:rsid w:val="003710EB"/>
    <w:rsid w:val="00372122"/>
    <w:rsid w:val="0037245A"/>
    <w:rsid w:val="0037384C"/>
    <w:rsid w:val="0037409E"/>
    <w:rsid w:val="00374EC7"/>
    <w:rsid w:val="00375073"/>
    <w:rsid w:val="00376CC7"/>
    <w:rsid w:val="003803F3"/>
    <w:rsid w:val="0038285C"/>
    <w:rsid w:val="0038388C"/>
    <w:rsid w:val="00384055"/>
    <w:rsid w:val="0038439B"/>
    <w:rsid w:val="003847C2"/>
    <w:rsid w:val="003852D0"/>
    <w:rsid w:val="0038559F"/>
    <w:rsid w:val="00386E2A"/>
    <w:rsid w:val="00386FB2"/>
    <w:rsid w:val="0038739D"/>
    <w:rsid w:val="00387E3F"/>
    <w:rsid w:val="003920D2"/>
    <w:rsid w:val="003934A5"/>
    <w:rsid w:val="00393FDA"/>
    <w:rsid w:val="003946F2"/>
    <w:rsid w:val="003957D8"/>
    <w:rsid w:val="003967A9"/>
    <w:rsid w:val="003972A4"/>
    <w:rsid w:val="003A0ACE"/>
    <w:rsid w:val="003A15EA"/>
    <w:rsid w:val="003A18E8"/>
    <w:rsid w:val="003A23FC"/>
    <w:rsid w:val="003A2695"/>
    <w:rsid w:val="003A3390"/>
    <w:rsid w:val="003A3AA8"/>
    <w:rsid w:val="003A40D4"/>
    <w:rsid w:val="003A4542"/>
    <w:rsid w:val="003A6B21"/>
    <w:rsid w:val="003A7DD8"/>
    <w:rsid w:val="003B027F"/>
    <w:rsid w:val="003B06DE"/>
    <w:rsid w:val="003B0B42"/>
    <w:rsid w:val="003B0B8A"/>
    <w:rsid w:val="003B0F6F"/>
    <w:rsid w:val="003B13B7"/>
    <w:rsid w:val="003B2038"/>
    <w:rsid w:val="003B246A"/>
    <w:rsid w:val="003B2D2D"/>
    <w:rsid w:val="003B51D4"/>
    <w:rsid w:val="003B52B3"/>
    <w:rsid w:val="003B5962"/>
    <w:rsid w:val="003B6A5F"/>
    <w:rsid w:val="003C079E"/>
    <w:rsid w:val="003C0C08"/>
    <w:rsid w:val="003C1524"/>
    <w:rsid w:val="003C2540"/>
    <w:rsid w:val="003C2E66"/>
    <w:rsid w:val="003C4359"/>
    <w:rsid w:val="003C6A42"/>
    <w:rsid w:val="003C6FAA"/>
    <w:rsid w:val="003C7B84"/>
    <w:rsid w:val="003C7CDB"/>
    <w:rsid w:val="003D2018"/>
    <w:rsid w:val="003D320B"/>
    <w:rsid w:val="003D3C2F"/>
    <w:rsid w:val="003D50ED"/>
    <w:rsid w:val="003D64F2"/>
    <w:rsid w:val="003D6FFC"/>
    <w:rsid w:val="003D76DF"/>
    <w:rsid w:val="003E1BFF"/>
    <w:rsid w:val="003E274A"/>
    <w:rsid w:val="003E4157"/>
    <w:rsid w:val="003E42B4"/>
    <w:rsid w:val="003E4310"/>
    <w:rsid w:val="003E49AF"/>
    <w:rsid w:val="003E6491"/>
    <w:rsid w:val="003E6BE0"/>
    <w:rsid w:val="003E7521"/>
    <w:rsid w:val="003F0A63"/>
    <w:rsid w:val="003F1B21"/>
    <w:rsid w:val="003F23D8"/>
    <w:rsid w:val="003F28DC"/>
    <w:rsid w:val="003F2E31"/>
    <w:rsid w:val="003F3AC8"/>
    <w:rsid w:val="003F4EDE"/>
    <w:rsid w:val="003F5DB1"/>
    <w:rsid w:val="003F5DBC"/>
    <w:rsid w:val="003F5E1C"/>
    <w:rsid w:val="003F60F2"/>
    <w:rsid w:val="003F7A69"/>
    <w:rsid w:val="003F7CD2"/>
    <w:rsid w:val="00402D97"/>
    <w:rsid w:val="00404DE3"/>
    <w:rsid w:val="00405B4E"/>
    <w:rsid w:val="0040601B"/>
    <w:rsid w:val="0041064E"/>
    <w:rsid w:val="00410F95"/>
    <w:rsid w:val="00411B0D"/>
    <w:rsid w:val="00411B5F"/>
    <w:rsid w:val="00413EA1"/>
    <w:rsid w:val="004150EB"/>
    <w:rsid w:val="00415360"/>
    <w:rsid w:val="00416C36"/>
    <w:rsid w:val="004176F6"/>
    <w:rsid w:val="004210B7"/>
    <w:rsid w:val="0042208F"/>
    <w:rsid w:val="00422DB5"/>
    <w:rsid w:val="004236B6"/>
    <w:rsid w:val="00423CFB"/>
    <w:rsid w:val="00423ED3"/>
    <w:rsid w:val="004240CE"/>
    <w:rsid w:val="004249FD"/>
    <w:rsid w:val="0042646A"/>
    <w:rsid w:val="004268E3"/>
    <w:rsid w:val="0042748F"/>
    <w:rsid w:val="00427B4D"/>
    <w:rsid w:val="00427D18"/>
    <w:rsid w:val="004315DD"/>
    <w:rsid w:val="00431BA0"/>
    <w:rsid w:val="0043212C"/>
    <w:rsid w:val="0043241D"/>
    <w:rsid w:val="0043395A"/>
    <w:rsid w:val="00436E86"/>
    <w:rsid w:val="004373CF"/>
    <w:rsid w:val="00437FED"/>
    <w:rsid w:val="00440C8A"/>
    <w:rsid w:val="004422D2"/>
    <w:rsid w:val="00443E99"/>
    <w:rsid w:val="00444B61"/>
    <w:rsid w:val="0044504D"/>
    <w:rsid w:val="00446F39"/>
    <w:rsid w:val="004505DD"/>
    <w:rsid w:val="00450647"/>
    <w:rsid w:val="004507BE"/>
    <w:rsid w:val="004509A4"/>
    <w:rsid w:val="0045274A"/>
    <w:rsid w:val="004529A4"/>
    <w:rsid w:val="00452B47"/>
    <w:rsid w:val="0045348E"/>
    <w:rsid w:val="0045484E"/>
    <w:rsid w:val="00454C01"/>
    <w:rsid w:val="00454F72"/>
    <w:rsid w:val="004550B3"/>
    <w:rsid w:val="00455B25"/>
    <w:rsid w:val="00455E32"/>
    <w:rsid w:val="0045620F"/>
    <w:rsid w:val="004564B6"/>
    <w:rsid w:val="00462DFD"/>
    <w:rsid w:val="004643B8"/>
    <w:rsid w:val="00465164"/>
    <w:rsid w:val="0046543B"/>
    <w:rsid w:val="004658DA"/>
    <w:rsid w:val="00465B8E"/>
    <w:rsid w:val="00466437"/>
    <w:rsid w:val="00466780"/>
    <w:rsid w:val="00467D4E"/>
    <w:rsid w:val="00467E02"/>
    <w:rsid w:val="00470757"/>
    <w:rsid w:val="00470F1D"/>
    <w:rsid w:val="00471EA9"/>
    <w:rsid w:val="004728BE"/>
    <w:rsid w:val="00472A1D"/>
    <w:rsid w:val="004736F3"/>
    <w:rsid w:val="00473ADF"/>
    <w:rsid w:val="00473D19"/>
    <w:rsid w:val="0047527F"/>
    <w:rsid w:val="004754D4"/>
    <w:rsid w:val="0047561D"/>
    <w:rsid w:val="00475D3D"/>
    <w:rsid w:val="0047656E"/>
    <w:rsid w:val="00476BDE"/>
    <w:rsid w:val="00477DF4"/>
    <w:rsid w:val="00482F0A"/>
    <w:rsid w:val="00484612"/>
    <w:rsid w:val="00484DFB"/>
    <w:rsid w:val="004854B1"/>
    <w:rsid w:val="00485D0A"/>
    <w:rsid w:val="00485E09"/>
    <w:rsid w:val="00486300"/>
    <w:rsid w:val="00486333"/>
    <w:rsid w:val="00486B23"/>
    <w:rsid w:val="004901EA"/>
    <w:rsid w:val="004902F2"/>
    <w:rsid w:val="004906F6"/>
    <w:rsid w:val="004917F6"/>
    <w:rsid w:val="004925CA"/>
    <w:rsid w:val="00495172"/>
    <w:rsid w:val="0049736B"/>
    <w:rsid w:val="00497CB3"/>
    <w:rsid w:val="004A0153"/>
    <w:rsid w:val="004A0577"/>
    <w:rsid w:val="004A1688"/>
    <w:rsid w:val="004A1746"/>
    <w:rsid w:val="004A3C51"/>
    <w:rsid w:val="004A729D"/>
    <w:rsid w:val="004A7716"/>
    <w:rsid w:val="004B1B73"/>
    <w:rsid w:val="004B2589"/>
    <w:rsid w:val="004B4443"/>
    <w:rsid w:val="004B4D85"/>
    <w:rsid w:val="004B5197"/>
    <w:rsid w:val="004B58C3"/>
    <w:rsid w:val="004B5D97"/>
    <w:rsid w:val="004B5E2D"/>
    <w:rsid w:val="004B7421"/>
    <w:rsid w:val="004B7841"/>
    <w:rsid w:val="004B7FE9"/>
    <w:rsid w:val="004C01B3"/>
    <w:rsid w:val="004C1779"/>
    <w:rsid w:val="004C1AD7"/>
    <w:rsid w:val="004C40ED"/>
    <w:rsid w:val="004C42D1"/>
    <w:rsid w:val="004C6FDA"/>
    <w:rsid w:val="004C774E"/>
    <w:rsid w:val="004C7EDE"/>
    <w:rsid w:val="004D0C88"/>
    <w:rsid w:val="004D10F0"/>
    <w:rsid w:val="004D10FD"/>
    <w:rsid w:val="004D2322"/>
    <w:rsid w:val="004D2324"/>
    <w:rsid w:val="004D3997"/>
    <w:rsid w:val="004D4500"/>
    <w:rsid w:val="004D4687"/>
    <w:rsid w:val="004D479B"/>
    <w:rsid w:val="004D4C9C"/>
    <w:rsid w:val="004D5BF1"/>
    <w:rsid w:val="004D6A36"/>
    <w:rsid w:val="004D6F45"/>
    <w:rsid w:val="004D7EE3"/>
    <w:rsid w:val="004E0851"/>
    <w:rsid w:val="004E0FF3"/>
    <w:rsid w:val="004E1A7C"/>
    <w:rsid w:val="004E22D9"/>
    <w:rsid w:val="004E4A64"/>
    <w:rsid w:val="004F0A7C"/>
    <w:rsid w:val="004F11E7"/>
    <w:rsid w:val="004F1207"/>
    <w:rsid w:val="004F1F02"/>
    <w:rsid w:val="004F437A"/>
    <w:rsid w:val="004F596A"/>
    <w:rsid w:val="004F6143"/>
    <w:rsid w:val="004F771A"/>
    <w:rsid w:val="005007F4"/>
    <w:rsid w:val="00501845"/>
    <w:rsid w:val="005035A9"/>
    <w:rsid w:val="00504FAE"/>
    <w:rsid w:val="0050587B"/>
    <w:rsid w:val="00506AD3"/>
    <w:rsid w:val="00506EA5"/>
    <w:rsid w:val="0050799E"/>
    <w:rsid w:val="00507D33"/>
    <w:rsid w:val="00511028"/>
    <w:rsid w:val="00511995"/>
    <w:rsid w:val="00512510"/>
    <w:rsid w:val="00515386"/>
    <w:rsid w:val="00516229"/>
    <w:rsid w:val="00516E94"/>
    <w:rsid w:val="0051768B"/>
    <w:rsid w:val="005176CC"/>
    <w:rsid w:val="00517EB4"/>
    <w:rsid w:val="005201AC"/>
    <w:rsid w:val="00520FD3"/>
    <w:rsid w:val="005222FC"/>
    <w:rsid w:val="00523DF9"/>
    <w:rsid w:val="00524D85"/>
    <w:rsid w:val="0052501B"/>
    <w:rsid w:val="005269FA"/>
    <w:rsid w:val="005274B2"/>
    <w:rsid w:val="0052784F"/>
    <w:rsid w:val="00530983"/>
    <w:rsid w:val="0053130A"/>
    <w:rsid w:val="00531483"/>
    <w:rsid w:val="00532930"/>
    <w:rsid w:val="00533AF4"/>
    <w:rsid w:val="00535495"/>
    <w:rsid w:val="005357F4"/>
    <w:rsid w:val="0053656C"/>
    <w:rsid w:val="00536F29"/>
    <w:rsid w:val="005372FD"/>
    <w:rsid w:val="00537A38"/>
    <w:rsid w:val="00537B24"/>
    <w:rsid w:val="005406FB"/>
    <w:rsid w:val="00540FDD"/>
    <w:rsid w:val="00541AF3"/>
    <w:rsid w:val="005426EC"/>
    <w:rsid w:val="00542931"/>
    <w:rsid w:val="005437E9"/>
    <w:rsid w:val="0054510D"/>
    <w:rsid w:val="005455E6"/>
    <w:rsid w:val="005457BE"/>
    <w:rsid w:val="005457DE"/>
    <w:rsid w:val="00547776"/>
    <w:rsid w:val="00547D27"/>
    <w:rsid w:val="00550519"/>
    <w:rsid w:val="0055135B"/>
    <w:rsid w:val="005549A9"/>
    <w:rsid w:val="005550E7"/>
    <w:rsid w:val="0055630A"/>
    <w:rsid w:val="00556C59"/>
    <w:rsid w:val="0056092E"/>
    <w:rsid w:val="00561C41"/>
    <w:rsid w:val="00563089"/>
    <w:rsid w:val="00563E41"/>
    <w:rsid w:val="00564636"/>
    <w:rsid w:val="005657A5"/>
    <w:rsid w:val="005658BA"/>
    <w:rsid w:val="00565B6F"/>
    <w:rsid w:val="00565CF8"/>
    <w:rsid w:val="005672A5"/>
    <w:rsid w:val="00570120"/>
    <w:rsid w:val="0057075F"/>
    <w:rsid w:val="00570CA6"/>
    <w:rsid w:val="005714B2"/>
    <w:rsid w:val="00572287"/>
    <w:rsid w:val="00573441"/>
    <w:rsid w:val="00573E76"/>
    <w:rsid w:val="00575AF3"/>
    <w:rsid w:val="00575B3D"/>
    <w:rsid w:val="00577FBC"/>
    <w:rsid w:val="005829EC"/>
    <w:rsid w:val="00583662"/>
    <w:rsid w:val="00585590"/>
    <w:rsid w:val="00585B1E"/>
    <w:rsid w:val="00585C61"/>
    <w:rsid w:val="00586D08"/>
    <w:rsid w:val="00587104"/>
    <w:rsid w:val="00590898"/>
    <w:rsid w:val="00591011"/>
    <w:rsid w:val="00594359"/>
    <w:rsid w:val="005960B3"/>
    <w:rsid w:val="005969D9"/>
    <w:rsid w:val="005A09C0"/>
    <w:rsid w:val="005A1523"/>
    <w:rsid w:val="005A1BED"/>
    <w:rsid w:val="005A234C"/>
    <w:rsid w:val="005A5114"/>
    <w:rsid w:val="005B0039"/>
    <w:rsid w:val="005B0933"/>
    <w:rsid w:val="005B1247"/>
    <w:rsid w:val="005B12AA"/>
    <w:rsid w:val="005B145F"/>
    <w:rsid w:val="005B253C"/>
    <w:rsid w:val="005B2DE0"/>
    <w:rsid w:val="005B3533"/>
    <w:rsid w:val="005B615C"/>
    <w:rsid w:val="005B67C0"/>
    <w:rsid w:val="005B6AB0"/>
    <w:rsid w:val="005B7190"/>
    <w:rsid w:val="005C0B39"/>
    <w:rsid w:val="005C1939"/>
    <w:rsid w:val="005C2D03"/>
    <w:rsid w:val="005C4F38"/>
    <w:rsid w:val="005C695C"/>
    <w:rsid w:val="005C6BF2"/>
    <w:rsid w:val="005C6EF6"/>
    <w:rsid w:val="005D004D"/>
    <w:rsid w:val="005D016D"/>
    <w:rsid w:val="005D1515"/>
    <w:rsid w:val="005D1666"/>
    <w:rsid w:val="005D1FA6"/>
    <w:rsid w:val="005D20BB"/>
    <w:rsid w:val="005D27A0"/>
    <w:rsid w:val="005D2BCE"/>
    <w:rsid w:val="005D37AE"/>
    <w:rsid w:val="005D4634"/>
    <w:rsid w:val="005D5381"/>
    <w:rsid w:val="005D5850"/>
    <w:rsid w:val="005D5C47"/>
    <w:rsid w:val="005D5F14"/>
    <w:rsid w:val="005D60F9"/>
    <w:rsid w:val="005D644C"/>
    <w:rsid w:val="005D764C"/>
    <w:rsid w:val="005E00E7"/>
    <w:rsid w:val="005E0E7F"/>
    <w:rsid w:val="005E1B3B"/>
    <w:rsid w:val="005E450C"/>
    <w:rsid w:val="005E4F93"/>
    <w:rsid w:val="005E6349"/>
    <w:rsid w:val="005E6B75"/>
    <w:rsid w:val="005E7C0E"/>
    <w:rsid w:val="005F08ED"/>
    <w:rsid w:val="005F0B0C"/>
    <w:rsid w:val="005F0C31"/>
    <w:rsid w:val="005F1014"/>
    <w:rsid w:val="005F11F8"/>
    <w:rsid w:val="005F21C2"/>
    <w:rsid w:val="005F2535"/>
    <w:rsid w:val="005F25A7"/>
    <w:rsid w:val="005F2D6C"/>
    <w:rsid w:val="005F3300"/>
    <w:rsid w:val="005F34AA"/>
    <w:rsid w:val="005F3884"/>
    <w:rsid w:val="005F40C9"/>
    <w:rsid w:val="005F4F09"/>
    <w:rsid w:val="005F5005"/>
    <w:rsid w:val="005F627F"/>
    <w:rsid w:val="005F64AA"/>
    <w:rsid w:val="005F6B09"/>
    <w:rsid w:val="005F7BAC"/>
    <w:rsid w:val="00600A84"/>
    <w:rsid w:val="00600E4C"/>
    <w:rsid w:val="006020AB"/>
    <w:rsid w:val="006026AA"/>
    <w:rsid w:val="00604CAD"/>
    <w:rsid w:val="006062F9"/>
    <w:rsid w:val="00606A17"/>
    <w:rsid w:val="00606A79"/>
    <w:rsid w:val="00610169"/>
    <w:rsid w:val="00611853"/>
    <w:rsid w:val="006120DF"/>
    <w:rsid w:val="0061225C"/>
    <w:rsid w:val="00612B03"/>
    <w:rsid w:val="00613E8C"/>
    <w:rsid w:val="006146E9"/>
    <w:rsid w:val="0061630B"/>
    <w:rsid w:val="00616782"/>
    <w:rsid w:val="00616B32"/>
    <w:rsid w:val="00616BBA"/>
    <w:rsid w:val="006204F5"/>
    <w:rsid w:val="00620CFB"/>
    <w:rsid w:val="00620D4E"/>
    <w:rsid w:val="00621DE5"/>
    <w:rsid w:val="0062266B"/>
    <w:rsid w:val="00623598"/>
    <w:rsid w:val="00623801"/>
    <w:rsid w:val="00624118"/>
    <w:rsid w:val="00624C2A"/>
    <w:rsid w:val="00624D40"/>
    <w:rsid w:val="00624FE5"/>
    <w:rsid w:val="00625781"/>
    <w:rsid w:val="006261CB"/>
    <w:rsid w:val="0062723C"/>
    <w:rsid w:val="006275C2"/>
    <w:rsid w:val="00630048"/>
    <w:rsid w:val="006302B9"/>
    <w:rsid w:val="00630663"/>
    <w:rsid w:val="006309C1"/>
    <w:rsid w:val="00630B31"/>
    <w:rsid w:val="00632AC3"/>
    <w:rsid w:val="00633AB9"/>
    <w:rsid w:val="006347F8"/>
    <w:rsid w:val="00634EF7"/>
    <w:rsid w:val="0063596D"/>
    <w:rsid w:val="00635CC5"/>
    <w:rsid w:val="006372BA"/>
    <w:rsid w:val="006403D4"/>
    <w:rsid w:val="0064054A"/>
    <w:rsid w:val="00641F0F"/>
    <w:rsid w:val="00642973"/>
    <w:rsid w:val="00643B42"/>
    <w:rsid w:val="006459DD"/>
    <w:rsid w:val="00645D8C"/>
    <w:rsid w:val="006465D7"/>
    <w:rsid w:val="00647A09"/>
    <w:rsid w:val="006501EC"/>
    <w:rsid w:val="00650EAB"/>
    <w:rsid w:val="00652746"/>
    <w:rsid w:val="0065360E"/>
    <w:rsid w:val="00655757"/>
    <w:rsid w:val="00655D08"/>
    <w:rsid w:val="00660BB1"/>
    <w:rsid w:val="00660C29"/>
    <w:rsid w:val="00661BD9"/>
    <w:rsid w:val="00661ED5"/>
    <w:rsid w:val="00663A7E"/>
    <w:rsid w:val="00663C81"/>
    <w:rsid w:val="00664B20"/>
    <w:rsid w:val="00664F31"/>
    <w:rsid w:val="0066510F"/>
    <w:rsid w:val="006659BC"/>
    <w:rsid w:val="00666BC8"/>
    <w:rsid w:val="006679F0"/>
    <w:rsid w:val="00670CBB"/>
    <w:rsid w:val="00672E93"/>
    <w:rsid w:val="00673FA0"/>
    <w:rsid w:val="00674E99"/>
    <w:rsid w:val="0067567A"/>
    <w:rsid w:val="00676AA2"/>
    <w:rsid w:val="00676C7A"/>
    <w:rsid w:val="006776A3"/>
    <w:rsid w:val="00681169"/>
    <w:rsid w:val="00681F13"/>
    <w:rsid w:val="00683BAC"/>
    <w:rsid w:val="00685DBE"/>
    <w:rsid w:val="00686AE0"/>
    <w:rsid w:val="00687F93"/>
    <w:rsid w:val="00690070"/>
    <w:rsid w:val="00690814"/>
    <w:rsid w:val="0069176A"/>
    <w:rsid w:val="00692373"/>
    <w:rsid w:val="00692582"/>
    <w:rsid w:val="0069366E"/>
    <w:rsid w:val="00694724"/>
    <w:rsid w:val="00694CEA"/>
    <w:rsid w:val="00695911"/>
    <w:rsid w:val="006959BA"/>
    <w:rsid w:val="00697D75"/>
    <w:rsid w:val="006A0917"/>
    <w:rsid w:val="006A0AEA"/>
    <w:rsid w:val="006A11CB"/>
    <w:rsid w:val="006A18E9"/>
    <w:rsid w:val="006A3231"/>
    <w:rsid w:val="006A40A3"/>
    <w:rsid w:val="006A41F3"/>
    <w:rsid w:val="006A562B"/>
    <w:rsid w:val="006A583D"/>
    <w:rsid w:val="006A6C7D"/>
    <w:rsid w:val="006B0E81"/>
    <w:rsid w:val="006B30FC"/>
    <w:rsid w:val="006B32F7"/>
    <w:rsid w:val="006B3B2E"/>
    <w:rsid w:val="006B7174"/>
    <w:rsid w:val="006B7333"/>
    <w:rsid w:val="006B7584"/>
    <w:rsid w:val="006B7D3E"/>
    <w:rsid w:val="006C094A"/>
    <w:rsid w:val="006C25BA"/>
    <w:rsid w:val="006C30B4"/>
    <w:rsid w:val="006C375E"/>
    <w:rsid w:val="006C3943"/>
    <w:rsid w:val="006C3B54"/>
    <w:rsid w:val="006C567B"/>
    <w:rsid w:val="006C5CC8"/>
    <w:rsid w:val="006C7563"/>
    <w:rsid w:val="006D08E7"/>
    <w:rsid w:val="006D2576"/>
    <w:rsid w:val="006D3B42"/>
    <w:rsid w:val="006D3CC6"/>
    <w:rsid w:val="006D47F2"/>
    <w:rsid w:val="006D54DB"/>
    <w:rsid w:val="006D5AD2"/>
    <w:rsid w:val="006D5BF0"/>
    <w:rsid w:val="006D7C19"/>
    <w:rsid w:val="006E0DC6"/>
    <w:rsid w:val="006E1ACB"/>
    <w:rsid w:val="006E3B7B"/>
    <w:rsid w:val="006E7145"/>
    <w:rsid w:val="006E7500"/>
    <w:rsid w:val="006F0DEB"/>
    <w:rsid w:val="006F12E3"/>
    <w:rsid w:val="006F18BE"/>
    <w:rsid w:val="006F2F4A"/>
    <w:rsid w:val="006F7694"/>
    <w:rsid w:val="0070061B"/>
    <w:rsid w:val="00700B87"/>
    <w:rsid w:val="0070161C"/>
    <w:rsid w:val="00701E25"/>
    <w:rsid w:val="00702138"/>
    <w:rsid w:val="007026AA"/>
    <w:rsid w:val="00703049"/>
    <w:rsid w:val="00703A4F"/>
    <w:rsid w:val="007045D0"/>
    <w:rsid w:val="00704E7D"/>
    <w:rsid w:val="00706B14"/>
    <w:rsid w:val="00706B59"/>
    <w:rsid w:val="00710214"/>
    <w:rsid w:val="007134B0"/>
    <w:rsid w:val="00713C75"/>
    <w:rsid w:val="00715415"/>
    <w:rsid w:val="00716320"/>
    <w:rsid w:val="00716971"/>
    <w:rsid w:val="00716C74"/>
    <w:rsid w:val="00716E58"/>
    <w:rsid w:val="00717529"/>
    <w:rsid w:val="0071780B"/>
    <w:rsid w:val="00717992"/>
    <w:rsid w:val="00721DA0"/>
    <w:rsid w:val="00722A33"/>
    <w:rsid w:val="00724B71"/>
    <w:rsid w:val="007252B1"/>
    <w:rsid w:val="0072583D"/>
    <w:rsid w:val="00727898"/>
    <w:rsid w:val="0073039E"/>
    <w:rsid w:val="00730686"/>
    <w:rsid w:val="007319DB"/>
    <w:rsid w:val="00731A98"/>
    <w:rsid w:val="007338FC"/>
    <w:rsid w:val="007349EA"/>
    <w:rsid w:val="00735684"/>
    <w:rsid w:val="00735DF9"/>
    <w:rsid w:val="00737B23"/>
    <w:rsid w:val="00741D32"/>
    <w:rsid w:val="00741E42"/>
    <w:rsid w:val="00743F98"/>
    <w:rsid w:val="00744828"/>
    <w:rsid w:val="00745181"/>
    <w:rsid w:val="00747A79"/>
    <w:rsid w:val="00747D0C"/>
    <w:rsid w:val="00749955"/>
    <w:rsid w:val="007503CC"/>
    <w:rsid w:val="00750E37"/>
    <w:rsid w:val="00750E5B"/>
    <w:rsid w:val="00752919"/>
    <w:rsid w:val="00752F67"/>
    <w:rsid w:val="00753637"/>
    <w:rsid w:val="0075377E"/>
    <w:rsid w:val="00753D0E"/>
    <w:rsid w:val="00753F9A"/>
    <w:rsid w:val="00754CE7"/>
    <w:rsid w:val="00755637"/>
    <w:rsid w:val="00755648"/>
    <w:rsid w:val="00755CED"/>
    <w:rsid w:val="00760612"/>
    <w:rsid w:val="00760CF0"/>
    <w:rsid w:val="00760F45"/>
    <w:rsid w:val="0076210C"/>
    <w:rsid w:val="007632FC"/>
    <w:rsid w:val="00763DA9"/>
    <w:rsid w:val="00764513"/>
    <w:rsid w:val="0076597A"/>
    <w:rsid w:val="00766A7A"/>
    <w:rsid w:val="00766AA9"/>
    <w:rsid w:val="00767103"/>
    <w:rsid w:val="007720D2"/>
    <w:rsid w:val="007736BA"/>
    <w:rsid w:val="007748CC"/>
    <w:rsid w:val="00775756"/>
    <w:rsid w:val="007761DF"/>
    <w:rsid w:val="007771DE"/>
    <w:rsid w:val="0077776F"/>
    <w:rsid w:val="00781058"/>
    <w:rsid w:val="00781E19"/>
    <w:rsid w:val="007833F5"/>
    <w:rsid w:val="00783986"/>
    <w:rsid w:val="00783DBB"/>
    <w:rsid w:val="007848F2"/>
    <w:rsid w:val="00784E72"/>
    <w:rsid w:val="007854CF"/>
    <w:rsid w:val="00787AED"/>
    <w:rsid w:val="00792C8C"/>
    <w:rsid w:val="007939CF"/>
    <w:rsid w:val="00794637"/>
    <w:rsid w:val="00794B6A"/>
    <w:rsid w:val="00794C13"/>
    <w:rsid w:val="00796688"/>
    <w:rsid w:val="00797D6D"/>
    <w:rsid w:val="007A0625"/>
    <w:rsid w:val="007A115C"/>
    <w:rsid w:val="007A1A7B"/>
    <w:rsid w:val="007A1FF1"/>
    <w:rsid w:val="007A4147"/>
    <w:rsid w:val="007A74F7"/>
    <w:rsid w:val="007A7BDE"/>
    <w:rsid w:val="007B0BA5"/>
    <w:rsid w:val="007B0FDB"/>
    <w:rsid w:val="007B1BA5"/>
    <w:rsid w:val="007B3C53"/>
    <w:rsid w:val="007B410C"/>
    <w:rsid w:val="007B5764"/>
    <w:rsid w:val="007B5AA4"/>
    <w:rsid w:val="007B5D52"/>
    <w:rsid w:val="007B5F44"/>
    <w:rsid w:val="007B7BA2"/>
    <w:rsid w:val="007B7F26"/>
    <w:rsid w:val="007C139B"/>
    <w:rsid w:val="007C1693"/>
    <w:rsid w:val="007C2962"/>
    <w:rsid w:val="007C3988"/>
    <w:rsid w:val="007C3CC1"/>
    <w:rsid w:val="007C3F6D"/>
    <w:rsid w:val="007C59BC"/>
    <w:rsid w:val="007C5A30"/>
    <w:rsid w:val="007C5F8B"/>
    <w:rsid w:val="007C72A7"/>
    <w:rsid w:val="007D0037"/>
    <w:rsid w:val="007D0589"/>
    <w:rsid w:val="007D07E3"/>
    <w:rsid w:val="007D0A32"/>
    <w:rsid w:val="007D0D66"/>
    <w:rsid w:val="007D14C6"/>
    <w:rsid w:val="007D16A9"/>
    <w:rsid w:val="007D1BF8"/>
    <w:rsid w:val="007D2B3F"/>
    <w:rsid w:val="007D2DA4"/>
    <w:rsid w:val="007D31A3"/>
    <w:rsid w:val="007D39C1"/>
    <w:rsid w:val="007D3BAF"/>
    <w:rsid w:val="007D599E"/>
    <w:rsid w:val="007D7E90"/>
    <w:rsid w:val="007E04DD"/>
    <w:rsid w:val="007E0681"/>
    <w:rsid w:val="007E1178"/>
    <w:rsid w:val="007E1687"/>
    <w:rsid w:val="007E2AA7"/>
    <w:rsid w:val="007E6136"/>
    <w:rsid w:val="007E68F4"/>
    <w:rsid w:val="007F0D31"/>
    <w:rsid w:val="007F36A6"/>
    <w:rsid w:val="007F3754"/>
    <w:rsid w:val="007F4033"/>
    <w:rsid w:val="007F40B6"/>
    <w:rsid w:val="007F438C"/>
    <w:rsid w:val="007F4F74"/>
    <w:rsid w:val="007F5E3D"/>
    <w:rsid w:val="007F75F7"/>
    <w:rsid w:val="007F7F56"/>
    <w:rsid w:val="00800095"/>
    <w:rsid w:val="008001A1"/>
    <w:rsid w:val="00800DB6"/>
    <w:rsid w:val="008012D5"/>
    <w:rsid w:val="00802085"/>
    <w:rsid w:val="00803587"/>
    <w:rsid w:val="0080413A"/>
    <w:rsid w:val="008047AE"/>
    <w:rsid w:val="008048EE"/>
    <w:rsid w:val="00805269"/>
    <w:rsid w:val="00805B85"/>
    <w:rsid w:val="0080708F"/>
    <w:rsid w:val="00812854"/>
    <w:rsid w:val="0081339C"/>
    <w:rsid w:val="0081463B"/>
    <w:rsid w:val="00814921"/>
    <w:rsid w:val="00814B5E"/>
    <w:rsid w:val="00815CAB"/>
    <w:rsid w:val="008161B9"/>
    <w:rsid w:val="008161DB"/>
    <w:rsid w:val="00816215"/>
    <w:rsid w:val="00816285"/>
    <w:rsid w:val="008166C2"/>
    <w:rsid w:val="00816FF4"/>
    <w:rsid w:val="00820C69"/>
    <w:rsid w:val="0082192F"/>
    <w:rsid w:val="00821EDB"/>
    <w:rsid w:val="00822377"/>
    <w:rsid w:val="00822EE4"/>
    <w:rsid w:val="00824B89"/>
    <w:rsid w:val="0082570B"/>
    <w:rsid w:val="00826940"/>
    <w:rsid w:val="00826AEC"/>
    <w:rsid w:val="00826CED"/>
    <w:rsid w:val="00827AC6"/>
    <w:rsid w:val="00827D74"/>
    <w:rsid w:val="0083083D"/>
    <w:rsid w:val="00830BD2"/>
    <w:rsid w:val="0083105B"/>
    <w:rsid w:val="008314F1"/>
    <w:rsid w:val="00831FBB"/>
    <w:rsid w:val="008325AA"/>
    <w:rsid w:val="00832F05"/>
    <w:rsid w:val="00833690"/>
    <w:rsid w:val="008342D5"/>
    <w:rsid w:val="008345C8"/>
    <w:rsid w:val="00834A5E"/>
    <w:rsid w:val="008358F8"/>
    <w:rsid w:val="00835A76"/>
    <w:rsid w:val="0083659D"/>
    <w:rsid w:val="0083792D"/>
    <w:rsid w:val="00837ED9"/>
    <w:rsid w:val="00840C07"/>
    <w:rsid w:val="00841DC7"/>
    <w:rsid w:val="008427F4"/>
    <w:rsid w:val="008429C8"/>
    <w:rsid w:val="00843ACF"/>
    <w:rsid w:val="00844CB0"/>
    <w:rsid w:val="00847A56"/>
    <w:rsid w:val="00851D29"/>
    <w:rsid w:val="008526C0"/>
    <w:rsid w:val="00854075"/>
    <w:rsid w:val="00854D77"/>
    <w:rsid w:val="00854E3E"/>
    <w:rsid w:val="00855701"/>
    <w:rsid w:val="00855CD4"/>
    <w:rsid w:val="0085639D"/>
    <w:rsid w:val="00856724"/>
    <w:rsid w:val="00856C6F"/>
    <w:rsid w:val="008579EE"/>
    <w:rsid w:val="00860959"/>
    <w:rsid w:val="00862314"/>
    <w:rsid w:val="008630B9"/>
    <w:rsid w:val="008636D8"/>
    <w:rsid w:val="0086452E"/>
    <w:rsid w:val="00865BD8"/>
    <w:rsid w:val="00871ACF"/>
    <w:rsid w:val="008735CF"/>
    <w:rsid w:val="00874B1B"/>
    <w:rsid w:val="00874C99"/>
    <w:rsid w:val="00875613"/>
    <w:rsid w:val="00876155"/>
    <w:rsid w:val="008767E3"/>
    <w:rsid w:val="008773D1"/>
    <w:rsid w:val="008775E4"/>
    <w:rsid w:val="00877D7C"/>
    <w:rsid w:val="008802C3"/>
    <w:rsid w:val="00880CBD"/>
    <w:rsid w:val="00880D61"/>
    <w:rsid w:val="00881F12"/>
    <w:rsid w:val="00882198"/>
    <w:rsid w:val="0088232B"/>
    <w:rsid w:val="00882E7D"/>
    <w:rsid w:val="00883BFF"/>
    <w:rsid w:val="008867DD"/>
    <w:rsid w:val="008874B4"/>
    <w:rsid w:val="008879B6"/>
    <w:rsid w:val="008908FC"/>
    <w:rsid w:val="00890A34"/>
    <w:rsid w:val="00892638"/>
    <w:rsid w:val="0089410B"/>
    <w:rsid w:val="008945F2"/>
    <w:rsid w:val="0089594D"/>
    <w:rsid w:val="00895D22"/>
    <w:rsid w:val="008972EE"/>
    <w:rsid w:val="008A0751"/>
    <w:rsid w:val="008A0BC0"/>
    <w:rsid w:val="008A1D8A"/>
    <w:rsid w:val="008A36C5"/>
    <w:rsid w:val="008A37C0"/>
    <w:rsid w:val="008A3BB9"/>
    <w:rsid w:val="008A40A9"/>
    <w:rsid w:val="008A4321"/>
    <w:rsid w:val="008A449D"/>
    <w:rsid w:val="008A58A2"/>
    <w:rsid w:val="008B10E1"/>
    <w:rsid w:val="008B2851"/>
    <w:rsid w:val="008B2AC6"/>
    <w:rsid w:val="008B2E87"/>
    <w:rsid w:val="008B37B6"/>
    <w:rsid w:val="008B3965"/>
    <w:rsid w:val="008B39DF"/>
    <w:rsid w:val="008B454A"/>
    <w:rsid w:val="008B474D"/>
    <w:rsid w:val="008B5846"/>
    <w:rsid w:val="008B5E70"/>
    <w:rsid w:val="008B6697"/>
    <w:rsid w:val="008B773C"/>
    <w:rsid w:val="008B7864"/>
    <w:rsid w:val="008B7F49"/>
    <w:rsid w:val="008C0EDA"/>
    <w:rsid w:val="008C14D1"/>
    <w:rsid w:val="008C17E9"/>
    <w:rsid w:val="008C1C0A"/>
    <w:rsid w:val="008C4990"/>
    <w:rsid w:val="008C5FBC"/>
    <w:rsid w:val="008C6D28"/>
    <w:rsid w:val="008C7A86"/>
    <w:rsid w:val="008D176B"/>
    <w:rsid w:val="008D3109"/>
    <w:rsid w:val="008D37D4"/>
    <w:rsid w:val="008D3A3E"/>
    <w:rsid w:val="008D4626"/>
    <w:rsid w:val="008D7E0B"/>
    <w:rsid w:val="008E00E9"/>
    <w:rsid w:val="008E0C69"/>
    <w:rsid w:val="008E1092"/>
    <w:rsid w:val="008E2047"/>
    <w:rsid w:val="008E284F"/>
    <w:rsid w:val="008E2DE6"/>
    <w:rsid w:val="008E3E2E"/>
    <w:rsid w:val="008E3EE8"/>
    <w:rsid w:val="008E4A82"/>
    <w:rsid w:val="008E51EB"/>
    <w:rsid w:val="008E55CC"/>
    <w:rsid w:val="008E57BF"/>
    <w:rsid w:val="008E658A"/>
    <w:rsid w:val="008F0AFB"/>
    <w:rsid w:val="008F0B5D"/>
    <w:rsid w:val="008F24C0"/>
    <w:rsid w:val="008F28D5"/>
    <w:rsid w:val="008F359E"/>
    <w:rsid w:val="008F39D4"/>
    <w:rsid w:val="008F4197"/>
    <w:rsid w:val="008F56A8"/>
    <w:rsid w:val="008F5D35"/>
    <w:rsid w:val="008F695A"/>
    <w:rsid w:val="008F6BDA"/>
    <w:rsid w:val="00901A16"/>
    <w:rsid w:val="00902C8B"/>
    <w:rsid w:val="00902EAD"/>
    <w:rsid w:val="009039B2"/>
    <w:rsid w:val="009049CF"/>
    <w:rsid w:val="009069A0"/>
    <w:rsid w:val="00911144"/>
    <w:rsid w:val="0091211B"/>
    <w:rsid w:val="00912AC4"/>
    <w:rsid w:val="00912C21"/>
    <w:rsid w:val="00914682"/>
    <w:rsid w:val="009148AC"/>
    <w:rsid w:val="00915B77"/>
    <w:rsid w:val="009167CC"/>
    <w:rsid w:val="009178EE"/>
    <w:rsid w:val="0091793E"/>
    <w:rsid w:val="00917DC1"/>
    <w:rsid w:val="00917F92"/>
    <w:rsid w:val="00920831"/>
    <w:rsid w:val="00920C44"/>
    <w:rsid w:val="00922C09"/>
    <w:rsid w:val="00922FA7"/>
    <w:rsid w:val="00922FBF"/>
    <w:rsid w:val="00924732"/>
    <w:rsid w:val="00924B19"/>
    <w:rsid w:val="00924C75"/>
    <w:rsid w:val="00925FF9"/>
    <w:rsid w:val="00926173"/>
    <w:rsid w:val="009307DE"/>
    <w:rsid w:val="00931DE2"/>
    <w:rsid w:val="0093243A"/>
    <w:rsid w:val="00932C88"/>
    <w:rsid w:val="00933C17"/>
    <w:rsid w:val="00934638"/>
    <w:rsid w:val="00935A8F"/>
    <w:rsid w:val="00936869"/>
    <w:rsid w:val="00936946"/>
    <w:rsid w:val="00937C9A"/>
    <w:rsid w:val="0094110B"/>
    <w:rsid w:val="00941364"/>
    <w:rsid w:val="00941E33"/>
    <w:rsid w:val="00942D30"/>
    <w:rsid w:val="009438C3"/>
    <w:rsid w:val="00943DC5"/>
    <w:rsid w:val="009441A0"/>
    <w:rsid w:val="00944D0C"/>
    <w:rsid w:val="00944E39"/>
    <w:rsid w:val="00945EB7"/>
    <w:rsid w:val="00954856"/>
    <w:rsid w:val="009558A2"/>
    <w:rsid w:val="009558CD"/>
    <w:rsid w:val="00956154"/>
    <w:rsid w:val="0095670F"/>
    <w:rsid w:val="00956EB8"/>
    <w:rsid w:val="009572D5"/>
    <w:rsid w:val="00957B9B"/>
    <w:rsid w:val="0096061E"/>
    <w:rsid w:val="00960CAC"/>
    <w:rsid w:val="00961B34"/>
    <w:rsid w:val="0096326C"/>
    <w:rsid w:val="009635BF"/>
    <w:rsid w:val="00964017"/>
    <w:rsid w:val="00964376"/>
    <w:rsid w:val="00965D6A"/>
    <w:rsid w:val="00967B17"/>
    <w:rsid w:val="0097093C"/>
    <w:rsid w:val="009712B9"/>
    <w:rsid w:val="00974AC1"/>
    <w:rsid w:val="00976048"/>
    <w:rsid w:val="0097651A"/>
    <w:rsid w:val="0097661F"/>
    <w:rsid w:val="00976762"/>
    <w:rsid w:val="00976E11"/>
    <w:rsid w:val="0098003A"/>
    <w:rsid w:val="00980114"/>
    <w:rsid w:val="00980290"/>
    <w:rsid w:val="00980849"/>
    <w:rsid w:val="00980CA3"/>
    <w:rsid w:val="009812A4"/>
    <w:rsid w:val="00981FB9"/>
    <w:rsid w:val="00983FB7"/>
    <w:rsid w:val="00984208"/>
    <w:rsid w:val="00984E59"/>
    <w:rsid w:val="009856F8"/>
    <w:rsid w:val="00985C5E"/>
    <w:rsid w:val="009862E9"/>
    <w:rsid w:val="00990002"/>
    <w:rsid w:val="009907BA"/>
    <w:rsid w:val="00991ABF"/>
    <w:rsid w:val="00992D02"/>
    <w:rsid w:val="00995035"/>
    <w:rsid w:val="009957E7"/>
    <w:rsid w:val="0099604F"/>
    <w:rsid w:val="009A084C"/>
    <w:rsid w:val="009A1B30"/>
    <w:rsid w:val="009A6F3D"/>
    <w:rsid w:val="009B032D"/>
    <w:rsid w:val="009B1C99"/>
    <w:rsid w:val="009B1DF7"/>
    <w:rsid w:val="009B356D"/>
    <w:rsid w:val="009B360E"/>
    <w:rsid w:val="009B4580"/>
    <w:rsid w:val="009B518C"/>
    <w:rsid w:val="009B5508"/>
    <w:rsid w:val="009B5A2A"/>
    <w:rsid w:val="009B5E22"/>
    <w:rsid w:val="009B5EF2"/>
    <w:rsid w:val="009B5F73"/>
    <w:rsid w:val="009B673E"/>
    <w:rsid w:val="009C1127"/>
    <w:rsid w:val="009C2123"/>
    <w:rsid w:val="009C32A1"/>
    <w:rsid w:val="009C5735"/>
    <w:rsid w:val="009C60B1"/>
    <w:rsid w:val="009C679A"/>
    <w:rsid w:val="009C6AAF"/>
    <w:rsid w:val="009C770A"/>
    <w:rsid w:val="009C7A9B"/>
    <w:rsid w:val="009C7D82"/>
    <w:rsid w:val="009D4662"/>
    <w:rsid w:val="009D47C1"/>
    <w:rsid w:val="009D5938"/>
    <w:rsid w:val="009D5CE1"/>
    <w:rsid w:val="009D5F21"/>
    <w:rsid w:val="009D600C"/>
    <w:rsid w:val="009D6D80"/>
    <w:rsid w:val="009E0519"/>
    <w:rsid w:val="009E1EFD"/>
    <w:rsid w:val="009E2196"/>
    <w:rsid w:val="009E23A9"/>
    <w:rsid w:val="009E2492"/>
    <w:rsid w:val="009E2E6C"/>
    <w:rsid w:val="009E4EBA"/>
    <w:rsid w:val="009E5530"/>
    <w:rsid w:val="009E5BEF"/>
    <w:rsid w:val="009E61A1"/>
    <w:rsid w:val="009E62FE"/>
    <w:rsid w:val="009E6CBD"/>
    <w:rsid w:val="009E7010"/>
    <w:rsid w:val="009E7106"/>
    <w:rsid w:val="009E719B"/>
    <w:rsid w:val="009E72C0"/>
    <w:rsid w:val="009F0336"/>
    <w:rsid w:val="009F2661"/>
    <w:rsid w:val="009F2D5F"/>
    <w:rsid w:val="009F3CF7"/>
    <w:rsid w:val="009F42E3"/>
    <w:rsid w:val="009F6347"/>
    <w:rsid w:val="009F6DEE"/>
    <w:rsid w:val="009F6E83"/>
    <w:rsid w:val="00A00AFF"/>
    <w:rsid w:val="00A01E13"/>
    <w:rsid w:val="00A03EEC"/>
    <w:rsid w:val="00A0523E"/>
    <w:rsid w:val="00A05A3F"/>
    <w:rsid w:val="00A06174"/>
    <w:rsid w:val="00A068BF"/>
    <w:rsid w:val="00A07F9B"/>
    <w:rsid w:val="00A106B2"/>
    <w:rsid w:val="00A11073"/>
    <w:rsid w:val="00A12444"/>
    <w:rsid w:val="00A1292B"/>
    <w:rsid w:val="00A145FB"/>
    <w:rsid w:val="00A149E9"/>
    <w:rsid w:val="00A15339"/>
    <w:rsid w:val="00A1610E"/>
    <w:rsid w:val="00A175C4"/>
    <w:rsid w:val="00A20C4C"/>
    <w:rsid w:val="00A20C68"/>
    <w:rsid w:val="00A20DC4"/>
    <w:rsid w:val="00A21C61"/>
    <w:rsid w:val="00A23B6F"/>
    <w:rsid w:val="00A2562C"/>
    <w:rsid w:val="00A2574A"/>
    <w:rsid w:val="00A2630B"/>
    <w:rsid w:val="00A26FC8"/>
    <w:rsid w:val="00A271CE"/>
    <w:rsid w:val="00A30C91"/>
    <w:rsid w:val="00A3214E"/>
    <w:rsid w:val="00A32B34"/>
    <w:rsid w:val="00A335D5"/>
    <w:rsid w:val="00A34036"/>
    <w:rsid w:val="00A364EB"/>
    <w:rsid w:val="00A36D0C"/>
    <w:rsid w:val="00A41F24"/>
    <w:rsid w:val="00A429A4"/>
    <w:rsid w:val="00A4662D"/>
    <w:rsid w:val="00A4706C"/>
    <w:rsid w:val="00A470EE"/>
    <w:rsid w:val="00A472BC"/>
    <w:rsid w:val="00A50CE4"/>
    <w:rsid w:val="00A516E0"/>
    <w:rsid w:val="00A5174E"/>
    <w:rsid w:val="00A51E56"/>
    <w:rsid w:val="00A52D04"/>
    <w:rsid w:val="00A52DB6"/>
    <w:rsid w:val="00A56734"/>
    <w:rsid w:val="00A56D56"/>
    <w:rsid w:val="00A57B98"/>
    <w:rsid w:val="00A6103C"/>
    <w:rsid w:val="00A61B85"/>
    <w:rsid w:val="00A62B58"/>
    <w:rsid w:val="00A639A7"/>
    <w:rsid w:val="00A63AFB"/>
    <w:rsid w:val="00A644E7"/>
    <w:rsid w:val="00A64A06"/>
    <w:rsid w:val="00A65852"/>
    <w:rsid w:val="00A65ECD"/>
    <w:rsid w:val="00A67C6B"/>
    <w:rsid w:val="00A715EF"/>
    <w:rsid w:val="00A72281"/>
    <w:rsid w:val="00A722F6"/>
    <w:rsid w:val="00A72496"/>
    <w:rsid w:val="00A72919"/>
    <w:rsid w:val="00A74E0A"/>
    <w:rsid w:val="00A75A9A"/>
    <w:rsid w:val="00A75DCC"/>
    <w:rsid w:val="00A76386"/>
    <w:rsid w:val="00A764C4"/>
    <w:rsid w:val="00A76618"/>
    <w:rsid w:val="00A76889"/>
    <w:rsid w:val="00A77079"/>
    <w:rsid w:val="00A7767E"/>
    <w:rsid w:val="00A80047"/>
    <w:rsid w:val="00A817B6"/>
    <w:rsid w:val="00A84574"/>
    <w:rsid w:val="00A845C7"/>
    <w:rsid w:val="00A85422"/>
    <w:rsid w:val="00A85910"/>
    <w:rsid w:val="00A8616A"/>
    <w:rsid w:val="00A8635E"/>
    <w:rsid w:val="00A86CC9"/>
    <w:rsid w:val="00A873BE"/>
    <w:rsid w:val="00A87C2B"/>
    <w:rsid w:val="00A87F5C"/>
    <w:rsid w:val="00A91285"/>
    <w:rsid w:val="00A9216D"/>
    <w:rsid w:val="00A932DE"/>
    <w:rsid w:val="00A9391D"/>
    <w:rsid w:val="00A94EFA"/>
    <w:rsid w:val="00A958E6"/>
    <w:rsid w:val="00A96FD0"/>
    <w:rsid w:val="00A97251"/>
    <w:rsid w:val="00A973F4"/>
    <w:rsid w:val="00A974C8"/>
    <w:rsid w:val="00AA0765"/>
    <w:rsid w:val="00AA09FC"/>
    <w:rsid w:val="00AA0EC4"/>
    <w:rsid w:val="00AA3653"/>
    <w:rsid w:val="00AA3A61"/>
    <w:rsid w:val="00AA40A1"/>
    <w:rsid w:val="00AA4C72"/>
    <w:rsid w:val="00AA4DDD"/>
    <w:rsid w:val="00AA53D2"/>
    <w:rsid w:val="00AA5BFD"/>
    <w:rsid w:val="00AA6765"/>
    <w:rsid w:val="00AA6860"/>
    <w:rsid w:val="00AA7453"/>
    <w:rsid w:val="00AA7EAB"/>
    <w:rsid w:val="00AB03F4"/>
    <w:rsid w:val="00AB067E"/>
    <w:rsid w:val="00AB1645"/>
    <w:rsid w:val="00AB1B1B"/>
    <w:rsid w:val="00AB2D15"/>
    <w:rsid w:val="00AB4384"/>
    <w:rsid w:val="00AB543F"/>
    <w:rsid w:val="00AB6CC0"/>
    <w:rsid w:val="00AB6E8F"/>
    <w:rsid w:val="00AB6F8D"/>
    <w:rsid w:val="00AB704B"/>
    <w:rsid w:val="00AC1E7A"/>
    <w:rsid w:val="00AC2426"/>
    <w:rsid w:val="00AC27C1"/>
    <w:rsid w:val="00AC29BE"/>
    <w:rsid w:val="00AC2C95"/>
    <w:rsid w:val="00AC37F1"/>
    <w:rsid w:val="00AC3B26"/>
    <w:rsid w:val="00AC42FB"/>
    <w:rsid w:val="00AC445D"/>
    <w:rsid w:val="00AC4A0D"/>
    <w:rsid w:val="00AC4EDE"/>
    <w:rsid w:val="00AC56A2"/>
    <w:rsid w:val="00AC5FA1"/>
    <w:rsid w:val="00AC6A92"/>
    <w:rsid w:val="00AC726B"/>
    <w:rsid w:val="00AC7E78"/>
    <w:rsid w:val="00AD1553"/>
    <w:rsid w:val="00AD1BF8"/>
    <w:rsid w:val="00AD3EAF"/>
    <w:rsid w:val="00AD3F25"/>
    <w:rsid w:val="00AD4819"/>
    <w:rsid w:val="00AD4D5E"/>
    <w:rsid w:val="00AD5DF6"/>
    <w:rsid w:val="00AD611C"/>
    <w:rsid w:val="00AE2C83"/>
    <w:rsid w:val="00AE40AB"/>
    <w:rsid w:val="00AE437A"/>
    <w:rsid w:val="00AE4B3B"/>
    <w:rsid w:val="00AE7046"/>
    <w:rsid w:val="00AE7462"/>
    <w:rsid w:val="00AF0AD7"/>
    <w:rsid w:val="00AF12E1"/>
    <w:rsid w:val="00AF1388"/>
    <w:rsid w:val="00AF1C57"/>
    <w:rsid w:val="00AF1C9B"/>
    <w:rsid w:val="00AF2891"/>
    <w:rsid w:val="00AF3415"/>
    <w:rsid w:val="00AF49FA"/>
    <w:rsid w:val="00AF5564"/>
    <w:rsid w:val="00AF5E64"/>
    <w:rsid w:val="00B039EC"/>
    <w:rsid w:val="00B03F78"/>
    <w:rsid w:val="00B042C1"/>
    <w:rsid w:val="00B05548"/>
    <w:rsid w:val="00B05654"/>
    <w:rsid w:val="00B05737"/>
    <w:rsid w:val="00B0619A"/>
    <w:rsid w:val="00B074EC"/>
    <w:rsid w:val="00B077A9"/>
    <w:rsid w:val="00B07BA6"/>
    <w:rsid w:val="00B07C5D"/>
    <w:rsid w:val="00B10E42"/>
    <w:rsid w:val="00B12780"/>
    <w:rsid w:val="00B152CE"/>
    <w:rsid w:val="00B15941"/>
    <w:rsid w:val="00B17FE1"/>
    <w:rsid w:val="00B1F909"/>
    <w:rsid w:val="00B204BD"/>
    <w:rsid w:val="00B20548"/>
    <w:rsid w:val="00B20CEB"/>
    <w:rsid w:val="00B20E0E"/>
    <w:rsid w:val="00B21290"/>
    <w:rsid w:val="00B214C0"/>
    <w:rsid w:val="00B21775"/>
    <w:rsid w:val="00B24650"/>
    <w:rsid w:val="00B24AE1"/>
    <w:rsid w:val="00B275B9"/>
    <w:rsid w:val="00B30734"/>
    <w:rsid w:val="00B30CF6"/>
    <w:rsid w:val="00B30EC0"/>
    <w:rsid w:val="00B31A0A"/>
    <w:rsid w:val="00B31E45"/>
    <w:rsid w:val="00B326F7"/>
    <w:rsid w:val="00B330F2"/>
    <w:rsid w:val="00B33665"/>
    <w:rsid w:val="00B34DEC"/>
    <w:rsid w:val="00B3603D"/>
    <w:rsid w:val="00B36F52"/>
    <w:rsid w:val="00B378C3"/>
    <w:rsid w:val="00B37C4F"/>
    <w:rsid w:val="00B41499"/>
    <w:rsid w:val="00B41E9E"/>
    <w:rsid w:val="00B41ED6"/>
    <w:rsid w:val="00B4316B"/>
    <w:rsid w:val="00B433CB"/>
    <w:rsid w:val="00B43B4A"/>
    <w:rsid w:val="00B440E4"/>
    <w:rsid w:val="00B451D1"/>
    <w:rsid w:val="00B45A47"/>
    <w:rsid w:val="00B46AF1"/>
    <w:rsid w:val="00B4725E"/>
    <w:rsid w:val="00B4763B"/>
    <w:rsid w:val="00B502B7"/>
    <w:rsid w:val="00B50466"/>
    <w:rsid w:val="00B51F96"/>
    <w:rsid w:val="00B522A2"/>
    <w:rsid w:val="00B52508"/>
    <w:rsid w:val="00B54213"/>
    <w:rsid w:val="00B55F28"/>
    <w:rsid w:val="00B6054D"/>
    <w:rsid w:val="00B60626"/>
    <w:rsid w:val="00B616A4"/>
    <w:rsid w:val="00B6333A"/>
    <w:rsid w:val="00B63ABB"/>
    <w:rsid w:val="00B64317"/>
    <w:rsid w:val="00B646AA"/>
    <w:rsid w:val="00B652F3"/>
    <w:rsid w:val="00B6588F"/>
    <w:rsid w:val="00B65CEC"/>
    <w:rsid w:val="00B66C2F"/>
    <w:rsid w:val="00B672FD"/>
    <w:rsid w:val="00B673C9"/>
    <w:rsid w:val="00B67F3E"/>
    <w:rsid w:val="00B703E1"/>
    <w:rsid w:val="00B7174A"/>
    <w:rsid w:val="00B72792"/>
    <w:rsid w:val="00B73DE2"/>
    <w:rsid w:val="00B7529F"/>
    <w:rsid w:val="00B758CE"/>
    <w:rsid w:val="00B75E50"/>
    <w:rsid w:val="00B7737D"/>
    <w:rsid w:val="00B80ECE"/>
    <w:rsid w:val="00B827C9"/>
    <w:rsid w:val="00B8319C"/>
    <w:rsid w:val="00B839FB"/>
    <w:rsid w:val="00B84216"/>
    <w:rsid w:val="00B85B7D"/>
    <w:rsid w:val="00B86840"/>
    <w:rsid w:val="00B90692"/>
    <w:rsid w:val="00B907AB"/>
    <w:rsid w:val="00B924B2"/>
    <w:rsid w:val="00B93A7D"/>
    <w:rsid w:val="00B95ABC"/>
    <w:rsid w:val="00B95EFE"/>
    <w:rsid w:val="00B96F37"/>
    <w:rsid w:val="00B972AF"/>
    <w:rsid w:val="00B9774D"/>
    <w:rsid w:val="00BA0E30"/>
    <w:rsid w:val="00BA1890"/>
    <w:rsid w:val="00BA1F75"/>
    <w:rsid w:val="00BA2662"/>
    <w:rsid w:val="00BA38E2"/>
    <w:rsid w:val="00BA3F38"/>
    <w:rsid w:val="00BA5034"/>
    <w:rsid w:val="00BA590E"/>
    <w:rsid w:val="00BA640C"/>
    <w:rsid w:val="00BA68FF"/>
    <w:rsid w:val="00BA6903"/>
    <w:rsid w:val="00BA6F9E"/>
    <w:rsid w:val="00BA78E6"/>
    <w:rsid w:val="00BA7A4C"/>
    <w:rsid w:val="00BA7BBC"/>
    <w:rsid w:val="00BB110E"/>
    <w:rsid w:val="00BB28FA"/>
    <w:rsid w:val="00BB3FA6"/>
    <w:rsid w:val="00BB4772"/>
    <w:rsid w:val="00BB4BB9"/>
    <w:rsid w:val="00BB5BA1"/>
    <w:rsid w:val="00BB6455"/>
    <w:rsid w:val="00BB6C0B"/>
    <w:rsid w:val="00BB791C"/>
    <w:rsid w:val="00BC04EA"/>
    <w:rsid w:val="00BC1396"/>
    <w:rsid w:val="00BC1753"/>
    <w:rsid w:val="00BC3107"/>
    <w:rsid w:val="00BC33F6"/>
    <w:rsid w:val="00BC4603"/>
    <w:rsid w:val="00BC4983"/>
    <w:rsid w:val="00BC5BC8"/>
    <w:rsid w:val="00BC6C04"/>
    <w:rsid w:val="00BC6FE0"/>
    <w:rsid w:val="00BC7510"/>
    <w:rsid w:val="00BC7C6E"/>
    <w:rsid w:val="00BC7DF8"/>
    <w:rsid w:val="00BD03EA"/>
    <w:rsid w:val="00BD22BF"/>
    <w:rsid w:val="00BD4C18"/>
    <w:rsid w:val="00BD52DC"/>
    <w:rsid w:val="00BD5614"/>
    <w:rsid w:val="00BD56EB"/>
    <w:rsid w:val="00BD5A99"/>
    <w:rsid w:val="00BD5F37"/>
    <w:rsid w:val="00BD6B73"/>
    <w:rsid w:val="00BD6C70"/>
    <w:rsid w:val="00BD6C9A"/>
    <w:rsid w:val="00BD6FBF"/>
    <w:rsid w:val="00BE04AD"/>
    <w:rsid w:val="00BE0B79"/>
    <w:rsid w:val="00BE0DE9"/>
    <w:rsid w:val="00BE1C12"/>
    <w:rsid w:val="00BE2BD7"/>
    <w:rsid w:val="00BE37C2"/>
    <w:rsid w:val="00BE6313"/>
    <w:rsid w:val="00BE6C84"/>
    <w:rsid w:val="00BF00EA"/>
    <w:rsid w:val="00BF019C"/>
    <w:rsid w:val="00BF0CEB"/>
    <w:rsid w:val="00BF0D74"/>
    <w:rsid w:val="00BF0F69"/>
    <w:rsid w:val="00BF1879"/>
    <w:rsid w:val="00BF1F58"/>
    <w:rsid w:val="00BF2DB0"/>
    <w:rsid w:val="00BF3D77"/>
    <w:rsid w:val="00BF4187"/>
    <w:rsid w:val="00BF5049"/>
    <w:rsid w:val="00BF57B6"/>
    <w:rsid w:val="00BF57EA"/>
    <w:rsid w:val="00BF5A29"/>
    <w:rsid w:val="00BF6C00"/>
    <w:rsid w:val="00BF6CF2"/>
    <w:rsid w:val="00BF6DDE"/>
    <w:rsid w:val="00BF7AB3"/>
    <w:rsid w:val="00C0008C"/>
    <w:rsid w:val="00C003E1"/>
    <w:rsid w:val="00C0155C"/>
    <w:rsid w:val="00C02AB9"/>
    <w:rsid w:val="00C02CD7"/>
    <w:rsid w:val="00C0381B"/>
    <w:rsid w:val="00C065ED"/>
    <w:rsid w:val="00C11FF3"/>
    <w:rsid w:val="00C12099"/>
    <w:rsid w:val="00C128A8"/>
    <w:rsid w:val="00C12E94"/>
    <w:rsid w:val="00C139A9"/>
    <w:rsid w:val="00C14DE1"/>
    <w:rsid w:val="00C164B5"/>
    <w:rsid w:val="00C16796"/>
    <w:rsid w:val="00C171B1"/>
    <w:rsid w:val="00C178DF"/>
    <w:rsid w:val="00C228E6"/>
    <w:rsid w:val="00C2437C"/>
    <w:rsid w:val="00C24C5C"/>
    <w:rsid w:val="00C253D2"/>
    <w:rsid w:val="00C25D11"/>
    <w:rsid w:val="00C30173"/>
    <w:rsid w:val="00C30845"/>
    <w:rsid w:val="00C344F9"/>
    <w:rsid w:val="00C349AB"/>
    <w:rsid w:val="00C34D89"/>
    <w:rsid w:val="00C34E5A"/>
    <w:rsid w:val="00C36476"/>
    <w:rsid w:val="00C364DB"/>
    <w:rsid w:val="00C405DA"/>
    <w:rsid w:val="00C43BF6"/>
    <w:rsid w:val="00C43C36"/>
    <w:rsid w:val="00C43CE6"/>
    <w:rsid w:val="00C43F42"/>
    <w:rsid w:val="00C44AFB"/>
    <w:rsid w:val="00C44B96"/>
    <w:rsid w:val="00C44C20"/>
    <w:rsid w:val="00C45444"/>
    <w:rsid w:val="00C462CE"/>
    <w:rsid w:val="00C47152"/>
    <w:rsid w:val="00C475F7"/>
    <w:rsid w:val="00C509BF"/>
    <w:rsid w:val="00C50D16"/>
    <w:rsid w:val="00C51B23"/>
    <w:rsid w:val="00C5222D"/>
    <w:rsid w:val="00C523D6"/>
    <w:rsid w:val="00C53A2D"/>
    <w:rsid w:val="00C543EF"/>
    <w:rsid w:val="00C54C53"/>
    <w:rsid w:val="00C55754"/>
    <w:rsid w:val="00C57DD1"/>
    <w:rsid w:val="00C57FD1"/>
    <w:rsid w:val="00C602B8"/>
    <w:rsid w:val="00C63338"/>
    <w:rsid w:val="00C639B4"/>
    <w:rsid w:val="00C64B63"/>
    <w:rsid w:val="00C64FFD"/>
    <w:rsid w:val="00C65660"/>
    <w:rsid w:val="00C70300"/>
    <w:rsid w:val="00C70665"/>
    <w:rsid w:val="00C709A5"/>
    <w:rsid w:val="00C7236F"/>
    <w:rsid w:val="00C7273A"/>
    <w:rsid w:val="00C727C8"/>
    <w:rsid w:val="00C72D59"/>
    <w:rsid w:val="00C732B5"/>
    <w:rsid w:val="00C73BEE"/>
    <w:rsid w:val="00C74FD5"/>
    <w:rsid w:val="00C753DC"/>
    <w:rsid w:val="00C7567E"/>
    <w:rsid w:val="00C75A48"/>
    <w:rsid w:val="00C7642B"/>
    <w:rsid w:val="00C76AD8"/>
    <w:rsid w:val="00C80765"/>
    <w:rsid w:val="00C828A2"/>
    <w:rsid w:val="00C840AD"/>
    <w:rsid w:val="00C841AF"/>
    <w:rsid w:val="00C84B32"/>
    <w:rsid w:val="00C87718"/>
    <w:rsid w:val="00C87B16"/>
    <w:rsid w:val="00C90969"/>
    <w:rsid w:val="00C914E8"/>
    <w:rsid w:val="00C91AF0"/>
    <w:rsid w:val="00C926D9"/>
    <w:rsid w:val="00C92B4B"/>
    <w:rsid w:val="00C93D51"/>
    <w:rsid w:val="00C95A04"/>
    <w:rsid w:val="00C9625D"/>
    <w:rsid w:val="00CA1F8D"/>
    <w:rsid w:val="00CA253E"/>
    <w:rsid w:val="00CA4E54"/>
    <w:rsid w:val="00CA5128"/>
    <w:rsid w:val="00CA5B51"/>
    <w:rsid w:val="00CA5BD5"/>
    <w:rsid w:val="00CA62C7"/>
    <w:rsid w:val="00CA6579"/>
    <w:rsid w:val="00CA6647"/>
    <w:rsid w:val="00CB0618"/>
    <w:rsid w:val="00CB0979"/>
    <w:rsid w:val="00CB0ADE"/>
    <w:rsid w:val="00CB1910"/>
    <w:rsid w:val="00CB1F9A"/>
    <w:rsid w:val="00CB3732"/>
    <w:rsid w:val="00CB54AA"/>
    <w:rsid w:val="00CB61B8"/>
    <w:rsid w:val="00CB707F"/>
    <w:rsid w:val="00CC457D"/>
    <w:rsid w:val="00CC4708"/>
    <w:rsid w:val="00CC5F44"/>
    <w:rsid w:val="00CC6155"/>
    <w:rsid w:val="00CC652F"/>
    <w:rsid w:val="00CD14DB"/>
    <w:rsid w:val="00CD301F"/>
    <w:rsid w:val="00CD413D"/>
    <w:rsid w:val="00CD4A58"/>
    <w:rsid w:val="00CD5105"/>
    <w:rsid w:val="00CD5729"/>
    <w:rsid w:val="00CD6D7A"/>
    <w:rsid w:val="00CD6DA0"/>
    <w:rsid w:val="00CE0E06"/>
    <w:rsid w:val="00CE209D"/>
    <w:rsid w:val="00CE34C3"/>
    <w:rsid w:val="00CE3FB4"/>
    <w:rsid w:val="00CE4FAB"/>
    <w:rsid w:val="00CE5255"/>
    <w:rsid w:val="00CE640A"/>
    <w:rsid w:val="00CF2D0B"/>
    <w:rsid w:val="00CF3283"/>
    <w:rsid w:val="00CF555B"/>
    <w:rsid w:val="00CF58AC"/>
    <w:rsid w:val="00CF5971"/>
    <w:rsid w:val="00CF62B6"/>
    <w:rsid w:val="00CF7BB3"/>
    <w:rsid w:val="00D00546"/>
    <w:rsid w:val="00D00ED3"/>
    <w:rsid w:val="00D02B1B"/>
    <w:rsid w:val="00D049B8"/>
    <w:rsid w:val="00D04A43"/>
    <w:rsid w:val="00D07034"/>
    <w:rsid w:val="00D0790A"/>
    <w:rsid w:val="00D07BAA"/>
    <w:rsid w:val="00D10E02"/>
    <w:rsid w:val="00D11B5F"/>
    <w:rsid w:val="00D120E5"/>
    <w:rsid w:val="00D12206"/>
    <w:rsid w:val="00D1238A"/>
    <w:rsid w:val="00D124B9"/>
    <w:rsid w:val="00D13687"/>
    <w:rsid w:val="00D13CB8"/>
    <w:rsid w:val="00D14317"/>
    <w:rsid w:val="00D15680"/>
    <w:rsid w:val="00D15FD8"/>
    <w:rsid w:val="00D1664A"/>
    <w:rsid w:val="00D200AB"/>
    <w:rsid w:val="00D20CF0"/>
    <w:rsid w:val="00D20E54"/>
    <w:rsid w:val="00D21190"/>
    <w:rsid w:val="00D21AB0"/>
    <w:rsid w:val="00D223F9"/>
    <w:rsid w:val="00D228CF"/>
    <w:rsid w:val="00D2361E"/>
    <w:rsid w:val="00D24A13"/>
    <w:rsid w:val="00D24C58"/>
    <w:rsid w:val="00D25E48"/>
    <w:rsid w:val="00D2763C"/>
    <w:rsid w:val="00D2782D"/>
    <w:rsid w:val="00D30A51"/>
    <w:rsid w:val="00D30EBF"/>
    <w:rsid w:val="00D31226"/>
    <w:rsid w:val="00D314D6"/>
    <w:rsid w:val="00D31B42"/>
    <w:rsid w:val="00D3213E"/>
    <w:rsid w:val="00D3297C"/>
    <w:rsid w:val="00D3382E"/>
    <w:rsid w:val="00D340C4"/>
    <w:rsid w:val="00D36F7B"/>
    <w:rsid w:val="00D36FCE"/>
    <w:rsid w:val="00D379C2"/>
    <w:rsid w:val="00D37EDE"/>
    <w:rsid w:val="00D40D53"/>
    <w:rsid w:val="00D44521"/>
    <w:rsid w:val="00D459BC"/>
    <w:rsid w:val="00D46FC8"/>
    <w:rsid w:val="00D47110"/>
    <w:rsid w:val="00D50422"/>
    <w:rsid w:val="00D5090B"/>
    <w:rsid w:val="00D5269F"/>
    <w:rsid w:val="00D54AEA"/>
    <w:rsid w:val="00D54C73"/>
    <w:rsid w:val="00D551A5"/>
    <w:rsid w:val="00D55AFE"/>
    <w:rsid w:val="00D60722"/>
    <w:rsid w:val="00D60CAB"/>
    <w:rsid w:val="00D6266D"/>
    <w:rsid w:val="00D62897"/>
    <w:rsid w:val="00D65154"/>
    <w:rsid w:val="00D6577F"/>
    <w:rsid w:val="00D66D53"/>
    <w:rsid w:val="00D675A6"/>
    <w:rsid w:val="00D70D74"/>
    <w:rsid w:val="00D718B1"/>
    <w:rsid w:val="00D74022"/>
    <w:rsid w:val="00D749A5"/>
    <w:rsid w:val="00D74F63"/>
    <w:rsid w:val="00D750A3"/>
    <w:rsid w:val="00D75ABA"/>
    <w:rsid w:val="00D8286B"/>
    <w:rsid w:val="00D83A00"/>
    <w:rsid w:val="00D84439"/>
    <w:rsid w:val="00D850A6"/>
    <w:rsid w:val="00D85891"/>
    <w:rsid w:val="00D873DF"/>
    <w:rsid w:val="00D876EA"/>
    <w:rsid w:val="00D924FE"/>
    <w:rsid w:val="00D93832"/>
    <w:rsid w:val="00D95870"/>
    <w:rsid w:val="00D96534"/>
    <w:rsid w:val="00D96728"/>
    <w:rsid w:val="00D96DE0"/>
    <w:rsid w:val="00D9707C"/>
    <w:rsid w:val="00D97BEA"/>
    <w:rsid w:val="00D97E58"/>
    <w:rsid w:val="00DA069C"/>
    <w:rsid w:val="00DA073A"/>
    <w:rsid w:val="00DA1A5B"/>
    <w:rsid w:val="00DA30AD"/>
    <w:rsid w:val="00DA3F06"/>
    <w:rsid w:val="00DA4D3B"/>
    <w:rsid w:val="00DA504A"/>
    <w:rsid w:val="00DA5145"/>
    <w:rsid w:val="00DA60E5"/>
    <w:rsid w:val="00DA79AC"/>
    <w:rsid w:val="00DA79D4"/>
    <w:rsid w:val="00DA7CEE"/>
    <w:rsid w:val="00DB00F8"/>
    <w:rsid w:val="00DB0183"/>
    <w:rsid w:val="00DB17C5"/>
    <w:rsid w:val="00DB2E04"/>
    <w:rsid w:val="00DB352C"/>
    <w:rsid w:val="00DB664D"/>
    <w:rsid w:val="00DB6AFE"/>
    <w:rsid w:val="00DB7651"/>
    <w:rsid w:val="00DB76BA"/>
    <w:rsid w:val="00DC0C67"/>
    <w:rsid w:val="00DC1D21"/>
    <w:rsid w:val="00DC2AB2"/>
    <w:rsid w:val="00DC2AFB"/>
    <w:rsid w:val="00DC2CEC"/>
    <w:rsid w:val="00DC3551"/>
    <w:rsid w:val="00DC3B44"/>
    <w:rsid w:val="00DC4872"/>
    <w:rsid w:val="00DC54C7"/>
    <w:rsid w:val="00DC5897"/>
    <w:rsid w:val="00DC7E38"/>
    <w:rsid w:val="00DD095E"/>
    <w:rsid w:val="00DD0A10"/>
    <w:rsid w:val="00DD134B"/>
    <w:rsid w:val="00DD1375"/>
    <w:rsid w:val="00DD1B43"/>
    <w:rsid w:val="00DD2734"/>
    <w:rsid w:val="00DD60AE"/>
    <w:rsid w:val="00DD684D"/>
    <w:rsid w:val="00DE0830"/>
    <w:rsid w:val="00DE0C38"/>
    <w:rsid w:val="00DE1380"/>
    <w:rsid w:val="00DE2130"/>
    <w:rsid w:val="00DE3A01"/>
    <w:rsid w:val="00DE3CA7"/>
    <w:rsid w:val="00DE50C3"/>
    <w:rsid w:val="00DE61B8"/>
    <w:rsid w:val="00DE6DC9"/>
    <w:rsid w:val="00DE78AC"/>
    <w:rsid w:val="00DF101C"/>
    <w:rsid w:val="00DF11C1"/>
    <w:rsid w:val="00DF166C"/>
    <w:rsid w:val="00DF382C"/>
    <w:rsid w:val="00DF3BDD"/>
    <w:rsid w:val="00DF5B3C"/>
    <w:rsid w:val="00DF5E2E"/>
    <w:rsid w:val="00DF6CB8"/>
    <w:rsid w:val="00DF6E4F"/>
    <w:rsid w:val="00DF7257"/>
    <w:rsid w:val="00E001AD"/>
    <w:rsid w:val="00E003A6"/>
    <w:rsid w:val="00E00478"/>
    <w:rsid w:val="00E005CB"/>
    <w:rsid w:val="00E005F1"/>
    <w:rsid w:val="00E014D0"/>
    <w:rsid w:val="00E02783"/>
    <w:rsid w:val="00E02931"/>
    <w:rsid w:val="00E0390F"/>
    <w:rsid w:val="00E04153"/>
    <w:rsid w:val="00E04CF5"/>
    <w:rsid w:val="00E05628"/>
    <w:rsid w:val="00E05B9F"/>
    <w:rsid w:val="00E05CFD"/>
    <w:rsid w:val="00E111D8"/>
    <w:rsid w:val="00E12190"/>
    <w:rsid w:val="00E12674"/>
    <w:rsid w:val="00E12EC1"/>
    <w:rsid w:val="00E13577"/>
    <w:rsid w:val="00E14F99"/>
    <w:rsid w:val="00E15B52"/>
    <w:rsid w:val="00E179F2"/>
    <w:rsid w:val="00E17D57"/>
    <w:rsid w:val="00E20542"/>
    <w:rsid w:val="00E21517"/>
    <w:rsid w:val="00E23025"/>
    <w:rsid w:val="00E24C89"/>
    <w:rsid w:val="00E25B83"/>
    <w:rsid w:val="00E27F46"/>
    <w:rsid w:val="00E31B65"/>
    <w:rsid w:val="00E31DA7"/>
    <w:rsid w:val="00E33EA5"/>
    <w:rsid w:val="00E35972"/>
    <w:rsid w:val="00E35A53"/>
    <w:rsid w:val="00E3601B"/>
    <w:rsid w:val="00E37BC0"/>
    <w:rsid w:val="00E41EA4"/>
    <w:rsid w:val="00E42D92"/>
    <w:rsid w:val="00E44033"/>
    <w:rsid w:val="00E44AF1"/>
    <w:rsid w:val="00E46469"/>
    <w:rsid w:val="00E468AF"/>
    <w:rsid w:val="00E503DC"/>
    <w:rsid w:val="00E51147"/>
    <w:rsid w:val="00E516A2"/>
    <w:rsid w:val="00E51D15"/>
    <w:rsid w:val="00E524BF"/>
    <w:rsid w:val="00E54413"/>
    <w:rsid w:val="00E54911"/>
    <w:rsid w:val="00E56B4C"/>
    <w:rsid w:val="00E61959"/>
    <w:rsid w:val="00E626A6"/>
    <w:rsid w:val="00E6290C"/>
    <w:rsid w:val="00E62911"/>
    <w:rsid w:val="00E63318"/>
    <w:rsid w:val="00E6434F"/>
    <w:rsid w:val="00E70323"/>
    <w:rsid w:val="00E705C3"/>
    <w:rsid w:val="00E70669"/>
    <w:rsid w:val="00E70DB0"/>
    <w:rsid w:val="00E72760"/>
    <w:rsid w:val="00E72A3A"/>
    <w:rsid w:val="00E74298"/>
    <w:rsid w:val="00E7524F"/>
    <w:rsid w:val="00E7596C"/>
    <w:rsid w:val="00E75DCC"/>
    <w:rsid w:val="00E76187"/>
    <w:rsid w:val="00E76409"/>
    <w:rsid w:val="00E766B9"/>
    <w:rsid w:val="00E76DBD"/>
    <w:rsid w:val="00E80A65"/>
    <w:rsid w:val="00E81BDB"/>
    <w:rsid w:val="00E81BF9"/>
    <w:rsid w:val="00E826D1"/>
    <w:rsid w:val="00E839E5"/>
    <w:rsid w:val="00E844DB"/>
    <w:rsid w:val="00E85DDB"/>
    <w:rsid w:val="00E86C47"/>
    <w:rsid w:val="00E87C93"/>
    <w:rsid w:val="00E90DC1"/>
    <w:rsid w:val="00E91ED0"/>
    <w:rsid w:val="00E92003"/>
    <w:rsid w:val="00E93827"/>
    <w:rsid w:val="00E939DD"/>
    <w:rsid w:val="00E95459"/>
    <w:rsid w:val="00E95AAE"/>
    <w:rsid w:val="00E95F30"/>
    <w:rsid w:val="00E96990"/>
    <w:rsid w:val="00E96A2B"/>
    <w:rsid w:val="00E96E61"/>
    <w:rsid w:val="00EA087F"/>
    <w:rsid w:val="00EA0A70"/>
    <w:rsid w:val="00EA166B"/>
    <w:rsid w:val="00EA22C1"/>
    <w:rsid w:val="00EA245E"/>
    <w:rsid w:val="00EA3B59"/>
    <w:rsid w:val="00EA5B6B"/>
    <w:rsid w:val="00EA5F9D"/>
    <w:rsid w:val="00EA6AFD"/>
    <w:rsid w:val="00EA6D11"/>
    <w:rsid w:val="00EA6FF5"/>
    <w:rsid w:val="00EA7947"/>
    <w:rsid w:val="00EB0CAE"/>
    <w:rsid w:val="00EB0EC4"/>
    <w:rsid w:val="00EB10A9"/>
    <w:rsid w:val="00EB1376"/>
    <w:rsid w:val="00EB150D"/>
    <w:rsid w:val="00EB201B"/>
    <w:rsid w:val="00EB298B"/>
    <w:rsid w:val="00EB33D3"/>
    <w:rsid w:val="00EB4D90"/>
    <w:rsid w:val="00EB5AB4"/>
    <w:rsid w:val="00EB5B42"/>
    <w:rsid w:val="00EB6C50"/>
    <w:rsid w:val="00EB6FFF"/>
    <w:rsid w:val="00EC0A3D"/>
    <w:rsid w:val="00EC2C6A"/>
    <w:rsid w:val="00EC51C3"/>
    <w:rsid w:val="00ED2111"/>
    <w:rsid w:val="00ED2A03"/>
    <w:rsid w:val="00ED2FAC"/>
    <w:rsid w:val="00ED350A"/>
    <w:rsid w:val="00ED47C5"/>
    <w:rsid w:val="00ED4A2F"/>
    <w:rsid w:val="00ED4C02"/>
    <w:rsid w:val="00ED4C9F"/>
    <w:rsid w:val="00ED4EF2"/>
    <w:rsid w:val="00ED7C1E"/>
    <w:rsid w:val="00EE225C"/>
    <w:rsid w:val="00EE2377"/>
    <w:rsid w:val="00EE244F"/>
    <w:rsid w:val="00EE4ABD"/>
    <w:rsid w:val="00EE5D3A"/>
    <w:rsid w:val="00EE6048"/>
    <w:rsid w:val="00EE6E80"/>
    <w:rsid w:val="00EF024D"/>
    <w:rsid w:val="00EF04D0"/>
    <w:rsid w:val="00EF46B3"/>
    <w:rsid w:val="00EF6952"/>
    <w:rsid w:val="00F0062D"/>
    <w:rsid w:val="00F018A8"/>
    <w:rsid w:val="00F0356D"/>
    <w:rsid w:val="00F0585B"/>
    <w:rsid w:val="00F05F90"/>
    <w:rsid w:val="00F06201"/>
    <w:rsid w:val="00F1028D"/>
    <w:rsid w:val="00F10553"/>
    <w:rsid w:val="00F10581"/>
    <w:rsid w:val="00F10789"/>
    <w:rsid w:val="00F122A9"/>
    <w:rsid w:val="00F12DAB"/>
    <w:rsid w:val="00F13D06"/>
    <w:rsid w:val="00F14BD6"/>
    <w:rsid w:val="00F152CB"/>
    <w:rsid w:val="00F158BA"/>
    <w:rsid w:val="00F15FB2"/>
    <w:rsid w:val="00F17078"/>
    <w:rsid w:val="00F202F2"/>
    <w:rsid w:val="00F2143E"/>
    <w:rsid w:val="00F21A2C"/>
    <w:rsid w:val="00F224DE"/>
    <w:rsid w:val="00F232C9"/>
    <w:rsid w:val="00F257F1"/>
    <w:rsid w:val="00F2676A"/>
    <w:rsid w:val="00F27576"/>
    <w:rsid w:val="00F279FA"/>
    <w:rsid w:val="00F30188"/>
    <w:rsid w:val="00F30BEA"/>
    <w:rsid w:val="00F31026"/>
    <w:rsid w:val="00F35D22"/>
    <w:rsid w:val="00F36F56"/>
    <w:rsid w:val="00F37224"/>
    <w:rsid w:val="00F37411"/>
    <w:rsid w:val="00F3743B"/>
    <w:rsid w:val="00F4239F"/>
    <w:rsid w:val="00F434FC"/>
    <w:rsid w:val="00F45173"/>
    <w:rsid w:val="00F463AA"/>
    <w:rsid w:val="00F46B1F"/>
    <w:rsid w:val="00F47378"/>
    <w:rsid w:val="00F500D7"/>
    <w:rsid w:val="00F50434"/>
    <w:rsid w:val="00F533B7"/>
    <w:rsid w:val="00F53AEF"/>
    <w:rsid w:val="00F53E82"/>
    <w:rsid w:val="00F54200"/>
    <w:rsid w:val="00F54478"/>
    <w:rsid w:val="00F551CE"/>
    <w:rsid w:val="00F5610B"/>
    <w:rsid w:val="00F56204"/>
    <w:rsid w:val="00F56F1B"/>
    <w:rsid w:val="00F60186"/>
    <w:rsid w:val="00F60553"/>
    <w:rsid w:val="00F60F9D"/>
    <w:rsid w:val="00F611ED"/>
    <w:rsid w:val="00F6144A"/>
    <w:rsid w:val="00F62A94"/>
    <w:rsid w:val="00F64797"/>
    <w:rsid w:val="00F661F8"/>
    <w:rsid w:val="00F66613"/>
    <w:rsid w:val="00F70D81"/>
    <w:rsid w:val="00F712A4"/>
    <w:rsid w:val="00F71B0E"/>
    <w:rsid w:val="00F724CF"/>
    <w:rsid w:val="00F7338E"/>
    <w:rsid w:val="00F73863"/>
    <w:rsid w:val="00F73913"/>
    <w:rsid w:val="00F73DC6"/>
    <w:rsid w:val="00F73F22"/>
    <w:rsid w:val="00F748CF"/>
    <w:rsid w:val="00F76195"/>
    <w:rsid w:val="00F7681A"/>
    <w:rsid w:val="00F77455"/>
    <w:rsid w:val="00F80515"/>
    <w:rsid w:val="00F80DB6"/>
    <w:rsid w:val="00F82B51"/>
    <w:rsid w:val="00F83CF0"/>
    <w:rsid w:val="00F86803"/>
    <w:rsid w:val="00F86877"/>
    <w:rsid w:val="00F90BC5"/>
    <w:rsid w:val="00F90E2A"/>
    <w:rsid w:val="00F9242D"/>
    <w:rsid w:val="00F93004"/>
    <w:rsid w:val="00F93083"/>
    <w:rsid w:val="00F937A6"/>
    <w:rsid w:val="00F9416C"/>
    <w:rsid w:val="00F94528"/>
    <w:rsid w:val="00F94F64"/>
    <w:rsid w:val="00F95BF1"/>
    <w:rsid w:val="00F95C66"/>
    <w:rsid w:val="00F96767"/>
    <w:rsid w:val="00F96A08"/>
    <w:rsid w:val="00F96AE4"/>
    <w:rsid w:val="00F97252"/>
    <w:rsid w:val="00F974C3"/>
    <w:rsid w:val="00FA0BFC"/>
    <w:rsid w:val="00FA14B7"/>
    <w:rsid w:val="00FA2170"/>
    <w:rsid w:val="00FA3649"/>
    <w:rsid w:val="00FA3811"/>
    <w:rsid w:val="00FA4C8E"/>
    <w:rsid w:val="00FA5CB2"/>
    <w:rsid w:val="00FA5CCA"/>
    <w:rsid w:val="00FA660C"/>
    <w:rsid w:val="00FA75DE"/>
    <w:rsid w:val="00FA7BBF"/>
    <w:rsid w:val="00FB08D4"/>
    <w:rsid w:val="00FB171B"/>
    <w:rsid w:val="00FB2D5F"/>
    <w:rsid w:val="00FB32AF"/>
    <w:rsid w:val="00FB3CC0"/>
    <w:rsid w:val="00FB74F9"/>
    <w:rsid w:val="00FC0A7D"/>
    <w:rsid w:val="00FC11A0"/>
    <w:rsid w:val="00FC1684"/>
    <w:rsid w:val="00FC359D"/>
    <w:rsid w:val="00FC39F0"/>
    <w:rsid w:val="00FC5F5D"/>
    <w:rsid w:val="00FC706C"/>
    <w:rsid w:val="00FC7360"/>
    <w:rsid w:val="00FC7DF2"/>
    <w:rsid w:val="00FD0239"/>
    <w:rsid w:val="00FD0480"/>
    <w:rsid w:val="00FD0537"/>
    <w:rsid w:val="00FD0675"/>
    <w:rsid w:val="00FD0743"/>
    <w:rsid w:val="00FD0BD0"/>
    <w:rsid w:val="00FD0F08"/>
    <w:rsid w:val="00FD1603"/>
    <w:rsid w:val="00FD22F3"/>
    <w:rsid w:val="00FD4A56"/>
    <w:rsid w:val="00FD5472"/>
    <w:rsid w:val="00FD7566"/>
    <w:rsid w:val="00FE3FA7"/>
    <w:rsid w:val="00FE5341"/>
    <w:rsid w:val="00FE5844"/>
    <w:rsid w:val="00FE6CB8"/>
    <w:rsid w:val="00FF01B7"/>
    <w:rsid w:val="00FF0931"/>
    <w:rsid w:val="00FF0D20"/>
    <w:rsid w:val="00FF215D"/>
    <w:rsid w:val="00FF2815"/>
    <w:rsid w:val="00FF29B9"/>
    <w:rsid w:val="00FF302F"/>
    <w:rsid w:val="00FF396D"/>
    <w:rsid w:val="00FF3ABF"/>
    <w:rsid w:val="00FF52EA"/>
    <w:rsid w:val="00FF5D0E"/>
    <w:rsid w:val="00FF5EB5"/>
    <w:rsid w:val="00FF7653"/>
    <w:rsid w:val="00FF77C1"/>
    <w:rsid w:val="00FF77EB"/>
    <w:rsid w:val="00FF7D49"/>
    <w:rsid w:val="0127B893"/>
    <w:rsid w:val="01412830"/>
    <w:rsid w:val="01707620"/>
    <w:rsid w:val="020B92AC"/>
    <w:rsid w:val="02277E65"/>
    <w:rsid w:val="0241F5A0"/>
    <w:rsid w:val="02553AD1"/>
    <w:rsid w:val="027115D4"/>
    <w:rsid w:val="0275E29D"/>
    <w:rsid w:val="02847CC1"/>
    <w:rsid w:val="02D1BDBC"/>
    <w:rsid w:val="0314E864"/>
    <w:rsid w:val="0393B048"/>
    <w:rsid w:val="03D07D40"/>
    <w:rsid w:val="03D10EF2"/>
    <w:rsid w:val="03D485CE"/>
    <w:rsid w:val="044CCA0E"/>
    <w:rsid w:val="048630B4"/>
    <w:rsid w:val="04A22729"/>
    <w:rsid w:val="04C36CEE"/>
    <w:rsid w:val="04FB226F"/>
    <w:rsid w:val="05378402"/>
    <w:rsid w:val="0547D3A3"/>
    <w:rsid w:val="056EB9BB"/>
    <w:rsid w:val="0574FA7E"/>
    <w:rsid w:val="05772D6A"/>
    <w:rsid w:val="0657A743"/>
    <w:rsid w:val="065CBF4B"/>
    <w:rsid w:val="06A9F930"/>
    <w:rsid w:val="070D0C27"/>
    <w:rsid w:val="072B80A1"/>
    <w:rsid w:val="07685A3C"/>
    <w:rsid w:val="078436EC"/>
    <w:rsid w:val="07D6D1F9"/>
    <w:rsid w:val="07FCE49B"/>
    <w:rsid w:val="085A09FA"/>
    <w:rsid w:val="08A7B5BD"/>
    <w:rsid w:val="08B5E885"/>
    <w:rsid w:val="08C281F0"/>
    <w:rsid w:val="08D1223B"/>
    <w:rsid w:val="08F60633"/>
    <w:rsid w:val="09103C3E"/>
    <w:rsid w:val="09487447"/>
    <w:rsid w:val="0969BA25"/>
    <w:rsid w:val="09715B7A"/>
    <w:rsid w:val="09787DBC"/>
    <w:rsid w:val="09A25742"/>
    <w:rsid w:val="09BEE2F1"/>
    <w:rsid w:val="09E8AEDC"/>
    <w:rsid w:val="0A2776C4"/>
    <w:rsid w:val="0A3C875D"/>
    <w:rsid w:val="0A9CF8CE"/>
    <w:rsid w:val="0AD06B0D"/>
    <w:rsid w:val="0B4376AE"/>
    <w:rsid w:val="0BE49484"/>
    <w:rsid w:val="0BEF9B9B"/>
    <w:rsid w:val="0BF017A3"/>
    <w:rsid w:val="0C1FDEA0"/>
    <w:rsid w:val="0C23647C"/>
    <w:rsid w:val="0C3A7597"/>
    <w:rsid w:val="0C7C02DE"/>
    <w:rsid w:val="0C970415"/>
    <w:rsid w:val="0CBD2BBD"/>
    <w:rsid w:val="0CCA1C42"/>
    <w:rsid w:val="0CD55394"/>
    <w:rsid w:val="0CECFA74"/>
    <w:rsid w:val="0D1D5657"/>
    <w:rsid w:val="0D6F004E"/>
    <w:rsid w:val="0D8B6BFC"/>
    <w:rsid w:val="0D9519DC"/>
    <w:rsid w:val="0DAB764E"/>
    <w:rsid w:val="0E7EBE69"/>
    <w:rsid w:val="0E84D67C"/>
    <w:rsid w:val="0E89FE32"/>
    <w:rsid w:val="0EA4A984"/>
    <w:rsid w:val="0EC080B8"/>
    <w:rsid w:val="0EE85F2E"/>
    <w:rsid w:val="0FAA415B"/>
    <w:rsid w:val="0FDDE770"/>
    <w:rsid w:val="0FE735BC"/>
    <w:rsid w:val="10516F78"/>
    <w:rsid w:val="10701987"/>
    <w:rsid w:val="10E17C80"/>
    <w:rsid w:val="10FE1EFF"/>
    <w:rsid w:val="11340E93"/>
    <w:rsid w:val="115FB553"/>
    <w:rsid w:val="11E699BD"/>
    <w:rsid w:val="11EEC600"/>
    <w:rsid w:val="124CB2F2"/>
    <w:rsid w:val="125BD10D"/>
    <w:rsid w:val="12E3B0A7"/>
    <w:rsid w:val="13387123"/>
    <w:rsid w:val="13779DF4"/>
    <w:rsid w:val="13798DD7"/>
    <w:rsid w:val="138C7564"/>
    <w:rsid w:val="13DA1621"/>
    <w:rsid w:val="13DD09F8"/>
    <w:rsid w:val="144855D9"/>
    <w:rsid w:val="146B1D61"/>
    <w:rsid w:val="14A020A0"/>
    <w:rsid w:val="14AC2D94"/>
    <w:rsid w:val="14C9A771"/>
    <w:rsid w:val="14E73A62"/>
    <w:rsid w:val="14F6D22D"/>
    <w:rsid w:val="15425BBA"/>
    <w:rsid w:val="158A6F95"/>
    <w:rsid w:val="15FBBF6F"/>
    <w:rsid w:val="1644CA39"/>
    <w:rsid w:val="16CA06A8"/>
    <w:rsid w:val="16F0DF42"/>
    <w:rsid w:val="171B2A72"/>
    <w:rsid w:val="17325355"/>
    <w:rsid w:val="17658D4C"/>
    <w:rsid w:val="1782BA91"/>
    <w:rsid w:val="178D9955"/>
    <w:rsid w:val="17A785CB"/>
    <w:rsid w:val="17BC35DD"/>
    <w:rsid w:val="17CF1B5B"/>
    <w:rsid w:val="1805B9B9"/>
    <w:rsid w:val="183152C0"/>
    <w:rsid w:val="18585B00"/>
    <w:rsid w:val="18C0ACF2"/>
    <w:rsid w:val="18CC8750"/>
    <w:rsid w:val="18FB908C"/>
    <w:rsid w:val="18FDF22E"/>
    <w:rsid w:val="1916A34E"/>
    <w:rsid w:val="1920FEB4"/>
    <w:rsid w:val="1948CD7F"/>
    <w:rsid w:val="19696809"/>
    <w:rsid w:val="1974E180"/>
    <w:rsid w:val="19B3B358"/>
    <w:rsid w:val="19B5AABB"/>
    <w:rsid w:val="1A15BCD8"/>
    <w:rsid w:val="1A2016DC"/>
    <w:rsid w:val="1A494B4A"/>
    <w:rsid w:val="1A527046"/>
    <w:rsid w:val="1A8A83D5"/>
    <w:rsid w:val="1A992EF6"/>
    <w:rsid w:val="1AA53C46"/>
    <w:rsid w:val="1ACCF807"/>
    <w:rsid w:val="1B039451"/>
    <w:rsid w:val="1B6B040A"/>
    <w:rsid w:val="1B77C621"/>
    <w:rsid w:val="1B8C1A3D"/>
    <w:rsid w:val="1BA6E577"/>
    <w:rsid w:val="1BB868CD"/>
    <w:rsid w:val="1BCA9622"/>
    <w:rsid w:val="1BD371A6"/>
    <w:rsid w:val="1C2B4C64"/>
    <w:rsid w:val="1C363261"/>
    <w:rsid w:val="1C49FA91"/>
    <w:rsid w:val="1CC0696B"/>
    <w:rsid w:val="1CDA86CD"/>
    <w:rsid w:val="1CF1CAFF"/>
    <w:rsid w:val="1CF32449"/>
    <w:rsid w:val="1D0D8739"/>
    <w:rsid w:val="1D45DABE"/>
    <w:rsid w:val="1D7945EF"/>
    <w:rsid w:val="1E1FEA5A"/>
    <w:rsid w:val="1E2ADEB2"/>
    <w:rsid w:val="1E8C42FA"/>
    <w:rsid w:val="1E973082"/>
    <w:rsid w:val="1EE8018D"/>
    <w:rsid w:val="1EF21579"/>
    <w:rsid w:val="1EF3D5B1"/>
    <w:rsid w:val="1F36B9ED"/>
    <w:rsid w:val="1FA4A561"/>
    <w:rsid w:val="1FDF7449"/>
    <w:rsid w:val="2014DA0F"/>
    <w:rsid w:val="2041AC04"/>
    <w:rsid w:val="20654CDC"/>
    <w:rsid w:val="20A9A3CA"/>
    <w:rsid w:val="20DB2731"/>
    <w:rsid w:val="2182C9AA"/>
    <w:rsid w:val="21969DE5"/>
    <w:rsid w:val="2224AA61"/>
    <w:rsid w:val="22647FAD"/>
    <w:rsid w:val="2275150D"/>
    <w:rsid w:val="22CAFA3F"/>
    <w:rsid w:val="22D1B7B0"/>
    <w:rsid w:val="22EF2E6A"/>
    <w:rsid w:val="22F104BF"/>
    <w:rsid w:val="23545604"/>
    <w:rsid w:val="2392A6F9"/>
    <w:rsid w:val="23ABF36F"/>
    <w:rsid w:val="23D75EAC"/>
    <w:rsid w:val="24244A27"/>
    <w:rsid w:val="2432C7DC"/>
    <w:rsid w:val="245CDCFF"/>
    <w:rsid w:val="249328CD"/>
    <w:rsid w:val="24A6DD97"/>
    <w:rsid w:val="24D43551"/>
    <w:rsid w:val="24F0BE1D"/>
    <w:rsid w:val="2515E8D5"/>
    <w:rsid w:val="25168AE6"/>
    <w:rsid w:val="251A46BC"/>
    <w:rsid w:val="2577D237"/>
    <w:rsid w:val="266E029C"/>
    <w:rsid w:val="26730F26"/>
    <w:rsid w:val="2693716E"/>
    <w:rsid w:val="26D94761"/>
    <w:rsid w:val="2712C9A1"/>
    <w:rsid w:val="277F792F"/>
    <w:rsid w:val="27883080"/>
    <w:rsid w:val="279268D3"/>
    <w:rsid w:val="27A992C9"/>
    <w:rsid w:val="27EE211F"/>
    <w:rsid w:val="28031C12"/>
    <w:rsid w:val="28369AA8"/>
    <w:rsid w:val="2847CA89"/>
    <w:rsid w:val="286C530A"/>
    <w:rsid w:val="28C89E76"/>
    <w:rsid w:val="28C9675E"/>
    <w:rsid w:val="28DF3CC3"/>
    <w:rsid w:val="28E1145D"/>
    <w:rsid w:val="2918991B"/>
    <w:rsid w:val="2918ED28"/>
    <w:rsid w:val="292BFBE3"/>
    <w:rsid w:val="298980D2"/>
    <w:rsid w:val="29E137B0"/>
    <w:rsid w:val="2A341DF7"/>
    <w:rsid w:val="2A3EA6F0"/>
    <w:rsid w:val="2A88653C"/>
    <w:rsid w:val="2B243C24"/>
    <w:rsid w:val="2B409BC2"/>
    <w:rsid w:val="2B43065C"/>
    <w:rsid w:val="2B7C6B1A"/>
    <w:rsid w:val="2C275C8A"/>
    <w:rsid w:val="2C735822"/>
    <w:rsid w:val="2C772EC6"/>
    <w:rsid w:val="2C7F56D8"/>
    <w:rsid w:val="2CC34BA9"/>
    <w:rsid w:val="2CCB617E"/>
    <w:rsid w:val="2D0DC273"/>
    <w:rsid w:val="2D388D20"/>
    <w:rsid w:val="2D7BD81C"/>
    <w:rsid w:val="2D8BCAB0"/>
    <w:rsid w:val="2D9AF0B6"/>
    <w:rsid w:val="2DC0C18F"/>
    <w:rsid w:val="2DCFCF7C"/>
    <w:rsid w:val="2DDAFC56"/>
    <w:rsid w:val="2E1A57EC"/>
    <w:rsid w:val="2E51982E"/>
    <w:rsid w:val="2E922228"/>
    <w:rsid w:val="2EC2B360"/>
    <w:rsid w:val="2ECB0402"/>
    <w:rsid w:val="2F0641AF"/>
    <w:rsid w:val="2F4B0E1D"/>
    <w:rsid w:val="2F698425"/>
    <w:rsid w:val="2F6B43BE"/>
    <w:rsid w:val="2FB9C8AE"/>
    <w:rsid w:val="2FCFFBE8"/>
    <w:rsid w:val="302B2298"/>
    <w:rsid w:val="308C6FC2"/>
    <w:rsid w:val="30DB8CA5"/>
    <w:rsid w:val="310DB6DC"/>
    <w:rsid w:val="313503E6"/>
    <w:rsid w:val="31560DD4"/>
    <w:rsid w:val="316E2241"/>
    <w:rsid w:val="32262F8E"/>
    <w:rsid w:val="330CEFF5"/>
    <w:rsid w:val="33754D1C"/>
    <w:rsid w:val="3378F44D"/>
    <w:rsid w:val="337B533E"/>
    <w:rsid w:val="3383DBEC"/>
    <w:rsid w:val="338F378D"/>
    <w:rsid w:val="33BABB05"/>
    <w:rsid w:val="3434FB27"/>
    <w:rsid w:val="344EBA1B"/>
    <w:rsid w:val="346694E0"/>
    <w:rsid w:val="34ACA95B"/>
    <w:rsid w:val="34B0C782"/>
    <w:rsid w:val="3510C7C7"/>
    <w:rsid w:val="352881C6"/>
    <w:rsid w:val="3580E6F1"/>
    <w:rsid w:val="359F5D9C"/>
    <w:rsid w:val="35C86067"/>
    <w:rsid w:val="35D52DFE"/>
    <w:rsid w:val="360BD8A0"/>
    <w:rsid w:val="3627620F"/>
    <w:rsid w:val="36EEFBF0"/>
    <w:rsid w:val="3700C81A"/>
    <w:rsid w:val="370AF705"/>
    <w:rsid w:val="37127E07"/>
    <w:rsid w:val="371F810A"/>
    <w:rsid w:val="371FB1A6"/>
    <w:rsid w:val="37227A15"/>
    <w:rsid w:val="37357C9D"/>
    <w:rsid w:val="382C7BAA"/>
    <w:rsid w:val="383E425C"/>
    <w:rsid w:val="386264B0"/>
    <w:rsid w:val="38988629"/>
    <w:rsid w:val="3913812F"/>
    <w:rsid w:val="39A546C0"/>
    <w:rsid w:val="3A0A93D7"/>
    <w:rsid w:val="3A5B820B"/>
    <w:rsid w:val="3A9E4F51"/>
    <w:rsid w:val="3ACD3E38"/>
    <w:rsid w:val="3AE1BFE6"/>
    <w:rsid w:val="3B0A0D94"/>
    <w:rsid w:val="3B254C7B"/>
    <w:rsid w:val="3B2A7EE4"/>
    <w:rsid w:val="3B9E3F00"/>
    <w:rsid w:val="3BA20681"/>
    <w:rsid w:val="3BC24256"/>
    <w:rsid w:val="3BEA5ADA"/>
    <w:rsid w:val="3BF9F246"/>
    <w:rsid w:val="3C4012AF"/>
    <w:rsid w:val="3C46E784"/>
    <w:rsid w:val="3CE0190C"/>
    <w:rsid w:val="3CE96E6A"/>
    <w:rsid w:val="3D1AA7BC"/>
    <w:rsid w:val="3D8C29C1"/>
    <w:rsid w:val="3D99ABBD"/>
    <w:rsid w:val="3DD4BD15"/>
    <w:rsid w:val="3DE76206"/>
    <w:rsid w:val="3E3E3010"/>
    <w:rsid w:val="3EC0C288"/>
    <w:rsid w:val="3F22DCE8"/>
    <w:rsid w:val="3F4D2193"/>
    <w:rsid w:val="3FE358E5"/>
    <w:rsid w:val="3FE82EE8"/>
    <w:rsid w:val="3FF3DF61"/>
    <w:rsid w:val="400B00CE"/>
    <w:rsid w:val="402CA00F"/>
    <w:rsid w:val="40312DF6"/>
    <w:rsid w:val="406927B3"/>
    <w:rsid w:val="4104A057"/>
    <w:rsid w:val="41067E11"/>
    <w:rsid w:val="41363913"/>
    <w:rsid w:val="4179EEC7"/>
    <w:rsid w:val="41EC18BF"/>
    <w:rsid w:val="4206ED6B"/>
    <w:rsid w:val="4232D5D6"/>
    <w:rsid w:val="424E2E8E"/>
    <w:rsid w:val="4302EC6F"/>
    <w:rsid w:val="430AB6CD"/>
    <w:rsid w:val="430D5ACE"/>
    <w:rsid w:val="439C133D"/>
    <w:rsid w:val="43A2344F"/>
    <w:rsid w:val="43C291F3"/>
    <w:rsid w:val="4451B3EB"/>
    <w:rsid w:val="44B81487"/>
    <w:rsid w:val="44F1EE7E"/>
    <w:rsid w:val="45161261"/>
    <w:rsid w:val="45C2431C"/>
    <w:rsid w:val="45CF4F9F"/>
    <w:rsid w:val="45DADD2F"/>
    <w:rsid w:val="45E01A11"/>
    <w:rsid w:val="461E5A15"/>
    <w:rsid w:val="46427358"/>
    <w:rsid w:val="4648D6FB"/>
    <w:rsid w:val="464BBF5A"/>
    <w:rsid w:val="4658DE9C"/>
    <w:rsid w:val="46A5FA28"/>
    <w:rsid w:val="46AE05FE"/>
    <w:rsid w:val="46F483A7"/>
    <w:rsid w:val="476D491D"/>
    <w:rsid w:val="47CA3F59"/>
    <w:rsid w:val="47F0CD1F"/>
    <w:rsid w:val="482097FE"/>
    <w:rsid w:val="484118A9"/>
    <w:rsid w:val="48457098"/>
    <w:rsid w:val="4894BB9F"/>
    <w:rsid w:val="489FAC72"/>
    <w:rsid w:val="48AE0B15"/>
    <w:rsid w:val="48F40111"/>
    <w:rsid w:val="48F955DE"/>
    <w:rsid w:val="49468889"/>
    <w:rsid w:val="4997F34A"/>
    <w:rsid w:val="4A0CEA68"/>
    <w:rsid w:val="4A631B9C"/>
    <w:rsid w:val="4A9A81FC"/>
    <w:rsid w:val="4AAC2936"/>
    <w:rsid w:val="4AF30273"/>
    <w:rsid w:val="4B0DBA89"/>
    <w:rsid w:val="4B18B1B1"/>
    <w:rsid w:val="4B75EF13"/>
    <w:rsid w:val="4B77E288"/>
    <w:rsid w:val="4B98108D"/>
    <w:rsid w:val="4C4B1C3C"/>
    <w:rsid w:val="4C7CDF06"/>
    <w:rsid w:val="4C8557A6"/>
    <w:rsid w:val="4CFA993B"/>
    <w:rsid w:val="4D141A38"/>
    <w:rsid w:val="4D56FAC9"/>
    <w:rsid w:val="4DA7EDDA"/>
    <w:rsid w:val="4E2FA23B"/>
    <w:rsid w:val="4E8D3AB1"/>
    <w:rsid w:val="4EAEEBFD"/>
    <w:rsid w:val="4EAF57E7"/>
    <w:rsid w:val="4ED56A57"/>
    <w:rsid w:val="4EF99C4D"/>
    <w:rsid w:val="4F093FD4"/>
    <w:rsid w:val="4F571444"/>
    <w:rsid w:val="4F58F521"/>
    <w:rsid w:val="4F675FF5"/>
    <w:rsid w:val="4F9AB4E9"/>
    <w:rsid w:val="4FC4E6CE"/>
    <w:rsid w:val="507E5F83"/>
    <w:rsid w:val="50BF8D34"/>
    <w:rsid w:val="51027070"/>
    <w:rsid w:val="51662F85"/>
    <w:rsid w:val="516A127B"/>
    <w:rsid w:val="516E1052"/>
    <w:rsid w:val="51A98E57"/>
    <w:rsid w:val="52094EBE"/>
    <w:rsid w:val="522180A4"/>
    <w:rsid w:val="5276273C"/>
    <w:rsid w:val="527E2EC0"/>
    <w:rsid w:val="527E47FB"/>
    <w:rsid w:val="53233F7F"/>
    <w:rsid w:val="532A516E"/>
    <w:rsid w:val="53686490"/>
    <w:rsid w:val="53734648"/>
    <w:rsid w:val="538F52EE"/>
    <w:rsid w:val="53F6F132"/>
    <w:rsid w:val="540F7A79"/>
    <w:rsid w:val="544E5B48"/>
    <w:rsid w:val="54723E03"/>
    <w:rsid w:val="54744EAC"/>
    <w:rsid w:val="54CD1028"/>
    <w:rsid w:val="5502D755"/>
    <w:rsid w:val="556A076D"/>
    <w:rsid w:val="55BB9F47"/>
    <w:rsid w:val="55C54F25"/>
    <w:rsid w:val="55E2AEF0"/>
    <w:rsid w:val="55ED1BDA"/>
    <w:rsid w:val="55F32079"/>
    <w:rsid w:val="55FBF9E9"/>
    <w:rsid w:val="56105F5A"/>
    <w:rsid w:val="5626F8FF"/>
    <w:rsid w:val="56668770"/>
    <w:rsid w:val="5691B90D"/>
    <w:rsid w:val="56F12E62"/>
    <w:rsid w:val="57092ED7"/>
    <w:rsid w:val="5738E540"/>
    <w:rsid w:val="573CAB0C"/>
    <w:rsid w:val="5784F771"/>
    <w:rsid w:val="57853B9F"/>
    <w:rsid w:val="57A94209"/>
    <w:rsid w:val="57A99A0D"/>
    <w:rsid w:val="57ADE455"/>
    <w:rsid w:val="5822E61F"/>
    <w:rsid w:val="58BD1EEF"/>
    <w:rsid w:val="58D45851"/>
    <w:rsid w:val="58F014B7"/>
    <w:rsid w:val="591E4F3F"/>
    <w:rsid w:val="593532B1"/>
    <w:rsid w:val="5959C4EF"/>
    <w:rsid w:val="5979CDAC"/>
    <w:rsid w:val="59806882"/>
    <w:rsid w:val="5991B1D0"/>
    <w:rsid w:val="5999BDAD"/>
    <w:rsid w:val="59BA400F"/>
    <w:rsid w:val="5A1B6E04"/>
    <w:rsid w:val="5A2A10A1"/>
    <w:rsid w:val="5A5BF6FD"/>
    <w:rsid w:val="5AA2BA2D"/>
    <w:rsid w:val="5AB36BB2"/>
    <w:rsid w:val="5B8D737F"/>
    <w:rsid w:val="5BBF8694"/>
    <w:rsid w:val="5CAD5A32"/>
    <w:rsid w:val="5CC4ACFD"/>
    <w:rsid w:val="5D063373"/>
    <w:rsid w:val="5D117318"/>
    <w:rsid w:val="5D28CEBF"/>
    <w:rsid w:val="5D2CEE6C"/>
    <w:rsid w:val="5D3ADD5D"/>
    <w:rsid w:val="5D5C0189"/>
    <w:rsid w:val="5DD134DC"/>
    <w:rsid w:val="5DE377EB"/>
    <w:rsid w:val="5E3FED68"/>
    <w:rsid w:val="5EB533F8"/>
    <w:rsid w:val="5ED9AF94"/>
    <w:rsid w:val="5F08CCC7"/>
    <w:rsid w:val="5F15B180"/>
    <w:rsid w:val="5F6FC7C4"/>
    <w:rsid w:val="5F777680"/>
    <w:rsid w:val="5FA4E42A"/>
    <w:rsid w:val="5FB9070D"/>
    <w:rsid w:val="6035AB8B"/>
    <w:rsid w:val="606892AB"/>
    <w:rsid w:val="607A0B02"/>
    <w:rsid w:val="60CE68E4"/>
    <w:rsid w:val="60EC4073"/>
    <w:rsid w:val="614262B3"/>
    <w:rsid w:val="6184D09C"/>
    <w:rsid w:val="61A73019"/>
    <w:rsid w:val="61B082E5"/>
    <w:rsid w:val="61C929BF"/>
    <w:rsid w:val="61F4A559"/>
    <w:rsid w:val="6227AEAA"/>
    <w:rsid w:val="62E7DAF0"/>
    <w:rsid w:val="6339A6A0"/>
    <w:rsid w:val="633DD391"/>
    <w:rsid w:val="635249D3"/>
    <w:rsid w:val="6380D42C"/>
    <w:rsid w:val="6384D60B"/>
    <w:rsid w:val="6391CC17"/>
    <w:rsid w:val="63CE7336"/>
    <w:rsid w:val="64235E0D"/>
    <w:rsid w:val="64ABB0D6"/>
    <w:rsid w:val="64FB6B57"/>
    <w:rsid w:val="651D0117"/>
    <w:rsid w:val="65327FE4"/>
    <w:rsid w:val="65D46795"/>
    <w:rsid w:val="6618219B"/>
    <w:rsid w:val="66215D43"/>
    <w:rsid w:val="6645E905"/>
    <w:rsid w:val="66607E41"/>
    <w:rsid w:val="668D1713"/>
    <w:rsid w:val="66AFE4E8"/>
    <w:rsid w:val="66F32E6B"/>
    <w:rsid w:val="671A4617"/>
    <w:rsid w:val="67558FA3"/>
    <w:rsid w:val="67AEF438"/>
    <w:rsid w:val="67B35B1E"/>
    <w:rsid w:val="681F7E75"/>
    <w:rsid w:val="689110B6"/>
    <w:rsid w:val="68F67D7D"/>
    <w:rsid w:val="6919272D"/>
    <w:rsid w:val="6954662F"/>
    <w:rsid w:val="698473AF"/>
    <w:rsid w:val="69EDC62C"/>
    <w:rsid w:val="69F31801"/>
    <w:rsid w:val="6A518568"/>
    <w:rsid w:val="6A642A7F"/>
    <w:rsid w:val="6AB687A2"/>
    <w:rsid w:val="6AC3AB2E"/>
    <w:rsid w:val="6ACB0169"/>
    <w:rsid w:val="6ACD40F7"/>
    <w:rsid w:val="6B4DBB8C"/>
    <w:rsid w:val="6B58B283"/>
    <w:rsid w:val="6B77B2D7"/>
    <w:rsid w:val="6BAF7B99"/>
    <w:rsid w:val="6BD6D800"/>
    <w:rsid w:val="6BE1E6EA"/>
    <w:rsid w:val="6BE2326B"/>
    <w:rsid w:val="6BF05E51"/>
    <w:rsid w:val="6C05E27D"/>
    <w:rsid w:val="6C39EE8C"/>
    <w:rsid w:val="6CB93351"/>
    <w:rsid w:val="6D7AC10A"/>
    <w:rsid w:val="6DC068C3"/>
    <w:rsid w:val="6E0C41EA"/>
    <w:rsid w:val="6E0C7E1E"/>
    <w:rsid w:val="6E0D2D0D"/>
    <w:rsid w:val="6E6BB48A"/>
    <w:rsid w:val="6E858C0B"/>
    <w:rsid w:val="6E952D89"/>
    <w:rsid w:val="6EC386D3"/>
    <w:rsid w:val="6ED66E7A"/>
    <w:rsid w:val="6EF59189"/>
    <w:rsid w:val="6F0804F1"/>
    <w:rsid w:val="6F3A97E5"/>
    <w:rsid w:val="6F5C2AF0"/>
    <w:rsid w:val="706EE713"/>
    <w:rsid w:val="70CBBB1C"/>
    <w:rsid w:val="714D8254"/>
    <w:rsid w:val="7171DE28"/>
    <w:rsid w:val="7179916E"/>
    <w:rsid w:val="71AA78C1"/>
    <w:rsid w:val="71B5E674"/>
    <w:rsid w:val="72240FBF"/>
    <w:rsid w:val="72A3EAD8"/>
    <w:rsid w:val="72BC116A"/>
    <w:rsid w:val="72C0F691"/>
    <w:rsid w:val="72F45E76"/>
    <w:rsid w:val="73191CA6"/>
    <w:rsid w:val="731D48D0"/>
    <w:rsid w:val="73253422"/>
    <w:rsid w:val="7328E6C7"/>
    <w:rsid w:val="734D06AE"/>
    <w:rsid w:val="7365A776"/>
    <w:rsid w:val="736686F6"/>
    <w:rsid w:val="73D07265"/>
    <w:rsid w:val="742597A2"/>
    <w:rsid w:val="743A7238"/>
    <w:rsid w:val="747F6601"/>
    <w:rsid w:val="74A828BC"/>
    <w:rsid w:val="74C40ABA"/>
    <w:rsid w:val="750128D5"/>
    <w:rsid w:val="750214EC"/>
    <w:rsid w:val="752F4C5F"/>
    <w:rsid w:val="757084A8"/>
    <w:rsid w:val="7570A1FD"/>
    <w:rsid w:val="761EE818"/>
    <w:rsid w:val="76200C7E"/>
    <w:rsid w:val="764389DE"/>
    <w:rsid w:val="765CBFB7"/>
    <w:rsid w:val="76679E9D"/>
    <w:rsid w:val="76FE8B92"/>
    <w:rsid w:val="770AD8D3"/>
    <w:rsid w:val="776EFC0C"/>
    <w:rsid w:val="777C8312"/>
    <w:rsid w:val="777F472E"/>
    <w:rsid w:val="77C73C78"/>
    <w:rsid w:val="78261281"/>
    <w:rsid w:val="783FE108"/>
    <w:rsid w:val="789F3BC5"/>
    <w:rsid w:val="78C31050"/>
    <w:rsid w:val="78CB3D28"/>
    <w:rsid w:val="78CDF166"/>
    <w:rsid w:val="78DB3359"/>
    <w:rsid w:val="78EE4B49"/>
    <w:rsid w:val="79552607"/>
    <w:rsid w:val="799F66F3"/>
    <w:rsid w:val="79FDB3C2"/>
    <w:rsid w:val="7A111410"/>
    <w:rsid w:val="7A551FF9"/>
    <w:rsid w:val="7A7E3C39"/>
    <w:rsid w:val="7B173658"/>
    <w:rsid w:val="7B37B8B9"/>
    <w:rsid w:val="7B7311A4"/>
    <w:rsid w:val="7B8857FA"/>
    <w:rsid w:val="7BAF74FC"/>
    <w:rsid w:val="7BCB1942"/>
    <w:rsid w:val="7BDD2E25"/>
    <w:rsid w:val="7BDD5AD0"/>
    <w:rsid w:val="7C8381DF"/>
    <w:rsid w:val="7CDDFC73"/>
    <w:rsid w:val="7CFC11A3"/>
    <w:rsid w:val="7DA813F8"/>
    <w:rsid w:val="7DB9B391"/>
    <w:rsid w:val="7DE28EA6"/>
    <w:rsid w:val="7DFD1314"/>
    <w:rsid w:val="7E012C2F"/>
    <w:rsid w:val="7E1DC634"/>
    <w:rsid w:val="7E2E947A"/>
    <w:rsid w:val="7E3DAF9E"/>
    <w:rsid w:val="7E518562"/>
    <w:rsid w:val="7E572D20"/>
    <w:rsid w:val="7EA767D7"/>
    <w:rsid w:val="7EC2AE4A"/>
    <w:rsid w:val="7F0B3BA6"/>
    <w:rsid w:val="7F2C68D1"/>
    <w:rsid w:val="7F3C9C3F"/>
    <w:rsid w:val="7FB5616A"/>
    <w:rsid w:val="7FE8B7E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hapeDefaults>
    <o:shapedefaults v:ext="edit" spidmax="2050"/>
    <o:shapelayout v:ext="edit">
      <o:idmap v:ext="edit" data="2"/>
    </o:shapelayout>
  </w:shapeDefaults>
  <w:decimalSymbol w:val="."/>
  <w:listSeparator w:val=","/>
  <w14:docId w14:val="752B6CE8"/>
  <w15:docId w15:val="{9D7DC3E0-F2AD-4D01-9708-B9978642A74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9069A0"/>
    <w:pPr>
      <w:spacing w:after="240" w:line="480" w:lineRule="auto"/>
      <w:jc w:val="both"/>
    </w:pPr>
    <w:rPr>
      <w:rFonts w:ascii="Verdana" w:hAnsi="Verdana"/>
      <w:szCs w:val="24"/>
    </w:rPr>
  </w:style>
  <w:style w:type="paragraph" w:styleId="Heading1">
    <w:name w:val="heading 1"/>
    <w:basedOn w:val="Normal"/>
    <w:next w:val="Normal"/>
    <w:link w:val="Heading1Char"/>
    <w:qFormat/>
    <w:rsid w:val="00635CC5"/>
    <w:pPr>
      <w:keepNext/>
      <w:numPr>
        <w:numId w:val="2"/>
      </w:numPr>
      <w:spacing w:before="240"/>
      <w:outlineLvl w:val="0"/>
    </w:pPr>
    <w:rPr>
      <w:rFonts w:cs="Arial"/>
      <w:b/>
      <w:bCs/>
      <w:kern w:val="32"/>
      <w:sz w:val="28"/>
      <w:szCs w:val="32"/>
    </w:rPr>
  </w:style>
  <w:style w:type="paragraph" w:styleId="Heading2">
    <w:name w:val="heading 2"/>
    <w:basedOn w:val="Normal"/>
    <w:next w:val="Normal"/>
    <w:link w:val="Heading2Char"/>
    <w:qFormat/>
    <w:rsid w:val="00ED4C9F"/>
    <w:pPr>
      <w:keepNext/>
      <w:numPr>
        <w:ilvl w:val="1"/>
        <w:numId w:val="1"/>
      </w:numPr>
      <w:spacing w:before="240"/>
      <w:outlineLvl w:val="1"/>
    </w:pPr>
    <w:rPr>
      <w:rFonts w:cs="Arial"/>
      <w:b/>
      <w:bCs/>
      <w:iCs/>
      <w:sz w:val="26"/>
      <w:szCs w:val="28"/>
    </w:rPr>
  </w:style>
  <w:style w:type="paragraph" w:styleId="Heading3">
    <w:name w:val="heading 3"/>
    <w:basedOn w:val="Normal"/>
    <w:next w:val="Normal"/>
    <w:qFormat/>
    <w:rsid w:val="00701E25"/>
    <w:pPr>
      <w:keepNext/>
      <w:numPr>
        <w:ilvl w:val="2"/>
        <w:numId w:val="1"/>
      </w:numPr>
      <w:spacing w:before="240"/>
      <w:outlineLvl w:val="2"/>
    </w:pPr>
    <w:rPr>
      <w:rFonts w:cs="Arial"/>
      <w:b/>
      <w:bCs/>
      <w:sz w:val="24"/>
      <w:szCs w:val="26"/>
    </w:rPr>
  </w:style>
  <w:style w:type="paragraph" w:styleId="Heading4">
    <w:name w:val="heading 4"/>
    <w:basedOn w:val="PageHeadings"/>
    <w:next w:val="Normal"/>
    <w:qFormat/>
    <w:rsid w:val="00661BD9"/>
    <w:pPr>
      <w:numPr>
        <w:ilvl w:val="3"/>
        <w:numId w:val="1"/>
      </w:numPr>
      <w:outlineLvl w:val="3"/>
    </w:pPr>
    <w:rPr>
      <w:i w:val="0"/>
      <w:caps w:val="0"/>
      <w:sz w:val="24"/>
    </w:rPr>
  </w:style>
  <w:style w:type="paragraph" w:styleId="Heading5">
    <w:name w:val="heading 5"/>
    <w:basedOn w:val="Normal"/>
    <w:next w:val="Normal"/>
    <w:qFormat/>
    <w:rsid w:val="00ED4C9F"/>
    <w:pPr>
      <w:numPr>
        <w:ilvl w:val="4"/>
        <w:numId w:val="1"/>
      </w:numPr>
      <w:spacing w:before="240"/>
      <w:outlineLvl w:val="4"/>
    </w:pPr>
    <w:rPr>
      <w:bCs/>
      <w:iCs/>
      <w:sz w:val="26"/>
      <w:szCs w:val="26"/>
    </w:rPr>
  </w:style>
  <w:style w:type="paragraph" w:styleId="Heading6">
    <w:name w:val="heading 6"/>
    <w:basedOn w:val="Normal"/>
    <w:next w:val="Normal"/>
    <w:qFormat/>
    <w:rsid w:val="00ED4C9F"/>
    <w:pPr>
      <w:numPr>
        <w:ilvl w:val="5"/>
        <w:numId w:val="1"/>
      </w:numPr>
      <w:spacing w:before="240"/>
      <w:outlineLvl w:val="5"/>
    </w:pPr>
    <w:rPr>
      <w:bCs/>
      <w:sz w:val="24"/>
      <w:szCs w:val="22"/>
    </w:rPr>
  </w:style>
  <w:style w:type="paragraph" w:styleId="Heading7">
    <w:name w:val="heading 7"/>
    <w:basedOn w:val="Normal"/>
    <w:next w:val="Normal"/>
    <w:qFormat/>
    <w:rsid w:val="00ED4C9F"/>
    <w:pPr>
      <w:numPr>
        <w:ilvl w:val="6"/>
        <w:numId w:val="1"/>
      </w:numPr>
      <w:spacing w:before="120" w:after="120"/>
      <w:outlineLvl w:val="6"/>
    </w:pPr>
    <w:rPr>
      <w:b/>
    </w:rPr>
  </w:style>
  <w:style w:type="paragraph" w:styleId="Heading8">
    <w:name w:val="heading 8"/>
    <w:basedOn w:val="Normal"/>
    <w:next w:val="Normal"/>
    <w:qFormat/>
    <w:rsid w:val="00ED4C9F"/>
    <w:pPr>
      <w:numPr>
        <w:ilvl w:val="7"/>
        <w:numId w:val="1"/>
      </w:numPr>
      <w:spacing w:before="120" w:after="120"/>
      <w:outlineLvl w:val="7"/>
    </w:pPr>
    <w:rPr>
      <w:i/>
      <w:iCs/>
    </w:rPr>
  </w:style>
  <w:style w:type="paragraph" w:styleId="Heading9">
    <w:name w:val="heading 9"/>
    <w:basedOn w:val="Normal"/>
    <w:next w:val="Normal"/>
    <w:qFormat/>
    <w:rsid w:val="00ED4C9F"/>
    <w:pPr>
      <w:numPr>
        <w:ilvl w:val="8"/>
        <w:numId w:val="1"/>
      </w:numPr>
      <w:spacing w:before="120" w:after="120"/>
      <w:outlineLvl w:val="8"/>
    </w:pPr>
    <w:rPr>
      <w:rFonts w:cs="Arial"/>
      <w:b/>
      <w:i/>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Page-ProjectTitle" w:customStyle="1">
    <w:name w:val="Title Page - Project Title"/>
    <w:basedOn w:val="Normal"/>
    <w:rsid w:val="00CD413D"/>
    <w:pPr>
      <w:jc w:val="center"/>
    </w:pPr>
    <w:rPr>
      <w:b/>
      <w:sz w:val="28"/>
    </w:rPr>
  </w:style>
  <w:style w:type="paragraph" w:styleId="TitlePage-Heading" w:customStyle="1">
    <w:name w:val="Title Page - Heading"/>
    <w:basedOn w:val="TitlePage-ProjectTitle"/>
    <w:autoRedefine/>
    <w:rsid w:val="001905C5"/>
    <w:pPr>
      <w:spacing w:after="0"/>
    </w:pPr>
    <w:rPr>
      <w:b w:val="0"/>
      <w:smallCaps/>
      <w:sz w:val="36"/>
    </w:rPr>
  </w:style>
  <w:style w:type="paragraph" w:styleId="TitlePage-Text" w:customStyle="1">
    <w:name w:val="Title Page - Text"/>
    <w:basedOn w:val="Normal"/>
    <w:link w:val="TitlePage-TextChar"/>
    <w:rsid w:val="00411B0D"/>
    <w:pPr>
      <w:spacing w:before="120" w:after="120"/>
      <w:jc w:val="center"/>
    </w:pPr>
    <w:rPr>
      <w:b/>
    </w:rPr>
  </w:style>
  <w:style w:type="paragraph" w:styleId="TitlePage-Author" w:customStyle="1">
    <w:name w:val="Title Page - Author"/>
    <w:basedOn w:val="Normal"/>
    <w:next w:val="Normal"/>
    <w:rsid w:val="00CD413D"/>
    <w:pPr>
      <w:jc w:val="center"/>
    </w:pPr>
    <w:rPr>
      <w:b/>
      <w:sz w:val="28"/>
    </w:rPr>
  </w:style>
  <w:style w:type="paragraph" w:styleId="TitlePage-Year" w:customStyle="1">
    <w:name w:val="Title Page - Year"/>
    <w:basedOn w:val="TitlePage-Author"/>
    <w:rsid w:val="003E1BFF"/>
  </w:style>
  <w:style w:type="paragraph" w:styleId="PageHeadings" w:customStyle="1">
    <w:name w:val="Page Headings"/>
    <w:basedOn w:val="Heading1"/>
    <w:next w:val="Heading1"/>
    <w:link w:val="PageHeadingsChar"/>
    <w:rsid w:val="002D006C"/>
    <w:pPr>
      <w:keepLines/>
      <w:pageBreakBefore/>
      <w:numPr>
        <w:numId w:val="0"/>
      </w:numPr>
      <w:spacing w:before="0"/>
    </w:pPr>
    <w:rPr>
      <w:bCs w:val="0"/>
      <w:i/>
      <w:iCs/>
      <w:caps/>
      <w:sz w:val="32"/>
      <w:szCs w:val="28"/>
    </w:rPr>
  </w:style>
  <w:style w:type="paragraph" w:styleId="TOC1">
    <w:name w:val="toc 1"/>
    <w:aliases w:val="Table of Contents"/>
    <w:basedOn w:val="Normal"/>
    <w:next w:val="Normal"/>
    <w:autoRedefine/>
    <w:uiPriority w:val="39"/>
    <w:rsid w:val="00585C61"/>
    <w:pPr>
      <w:tabs>
        <w:tab w:val="left" w:pos="400"/>
        <w:tab w:val="right" w:leader="dot" w:pos="8296"/>
      </w:tabs>
      <w:spacing w:before="360" w:line="240" w:lineRule="auto"/>
    </w:pPr>
    <w:rPr>
      <w:rFonts w:cs="Arial"/>
      <w:b/>
      <w:bCs/>
      <w:caps/>
      <w:szCs w:val="28"/>
    </w:rPr>
  </w:style>
  <w:style w:type="paragraph" w:styleId="TOC2">
    <w:name w:val="toc 2"/>
    <w:basedOn w:val="Normal"/>
    <w:next w:val="Normal"/>
    <w:autoRedefine/>
    <w:uiPriority w:val="39"/>
    <w:rsid w:val="009C32A1"/>
    <w:pPr>
      <w:spacing w:before="240"/>
    </w:pPr>
    <w:rPr>
      <w:b/>
      <w:bCs/>
    </w:rPr>
  </w:style>
  <w:style w:type="character" w:styleId="Hyperlink">
    <w:name w:val="Hyperlink"/>
    <w:uiPriority w:val="99"/>
    <w:rsid w:val="00DD134B"/>
    <w:rPr>
      <w:rFonts w:ascii="Verdana" w:hAnsi="Verdana"/>
      <w:color w:val="0000FF"/>
      <w:sz w:val="20"/>
      <w:u w:val="single"/>
    </w:rPr>
  </w:style>
  <w:style w:type="paragraph" w:styleId="TOC3">
    <w:name w:val="toc 3"/>
    <w:basedOn w:val="Normal"/>
    <w:next w:val="Normal"/>
    <w:autoRedefine/>
    <w:uiPriority w:val="39"/>
    <w:rsid w:val="009C32A1"/>
    <w:pPr>
      <w:ind w:left="200"/>
    </w:pPr>
  </w:style>
  <w:style w:type="paragraph" w:styleId="TOC4">
    <w:name w:val="toc 4"/>
    <w:basedOn w:val="Normal"/>
    <w:next w:val="Normal"/>
    <w:autoRedefine/>
    <w:semiHidden/>
    <w:rsid w:val="009C32A1"/>
    <w:pPr>
      <w:ind w:left="400"/>
    </w:pPr>
  </w:style>
  <w:style w:type="paragraph" w:styleId="TOC5">
    <w:name w:val="toc 5"/>
    <w:basedOn w:val="Normal"/>
    <w:next w:val="Normal"/>
    <w:autoRedefine/>
    <w:semiHidden/>
    <w:rsid w:val="009C32A1"/>
    <w:pPr>
      <w:ind w:left="600"/>
    </w:pPr>
  </w:style>
  <w:style w:type="paragraph" w:styleId="TOC6">
    <w:name w:val="toc 6"/>
    <w:basedOn w:val="Normal"/>
    <w:next w:val="Normal"/>
    <w:autoRedefine/>
    <w:semiHidden/>
    <w:rsid w:val="009C32A1"/>
    <w:pPr>
      <w:ind w:left="800"/>
    </w:pPr>
  </w:style>
  <w:style w:type="paragraph" w:styleId="TOC7">
    <w:name w:val="toc 7"/>
    <w:basedOn w:val="Normal"/>
    <w:next w:val="Normal"/>
    <w:autoRedefine/>
    <w:semiHidden/>
    <w:rsid w:val="009C32A1"/>
    <w:pPr>
      <w:ind w:left="1000"/>
    </w:pPr>
  </w:style>
  <w:style w:type="paragraph" w:styleId="TOC8">
    <w:name w:val="toc 8"/>
    <w:basedOn w:val="Normal"/>
    <w:next w:val="Normal"/>
    <w:autoRedefine/>
    <w:semiHidden/>
    <w:rsid w:val="009C32A1"/>
    <w:pPr>
      <w:ind w:left="1200"/>
    </w:pPr>
  </w:style>
  <w:style w:type="paragraph" w:styleId="TOC9">
    <w:name w:val="toc 9"/>
    <w:basedOn w:val="Normal"/>
    <w:next w:val="Normal"/>
    <w:autoRedefine/>
    <w:semiHidden/>
    <w:rsid w:val="009C32A1"/>
    <w:pPr>
      <w:ind w:left="1400"/>
    </w:pPr>
  </w:style>
  <w:style w:type="paragraph" w:styleId="Bulleted" w:customStyle="1">
    <w:name w:val="Bulleted"/>
    <w:basedOn w:val="Normal"/>
    <w:autoRedefine/>
    <w:rsid w:val="009148AC"/>
    <w:pPr>
      <w:numPr>
        <w:numId w:val="3"/>
      </w:numPr>
      <w:spacing w:after="0"/>
    </w:pPr>
  </w:style>
  <w:style w:type="character" w:styleId="Heading2Char" w:customStyle="1">
    <w:name w:val="Heading 2 Char"/>
    <w:link w:val="Heading2"/>
    <w:rsid w:val="00ED4C9F"/>
    <w:rPr>
      <w:rFonts w:ascii="Verdana" w:hAnsi="Verdana" w:cs="Arial"/>
      <w:b/>
      <w:bCs/>
      <w:iCs/>
      <w:sz w:val="26"/>
      <w:szCs w:val="28"/>
    </w:rPr>
  </w:style>
  <w:style w:type="character" w:styleId="PageHeadingsChar" w:customStyle="1">
    <w:name w:val="Page Headings Char"/>
    <w:link w:val="PageHeadings"/>
    <w:rsid w:val="002D006C"/>
    <w:rPr>
      <w:rFonts w:ascii="Verdana" w:hAnsi="Verdana" w:cs="Arial"/>
      <w:b/>
      <w:bCs/>
      <w:i/>
      <w:iCs/>
      <w:caps/>
      <w:kern w:val="32"/>
      <w:sz w:val="32"/>
      <w:szCs w:val="28"/>
      <w:lang w:val="en-GB" w:eastAsia="en-GB" w:bidi="ar-SA"/>
    </w:rPr>
  </w:style>
  <w:style w:type="paragraph" w:styleId="ReferencesandBibliography" w:customStyle="1">
    <w:name w:val="References and Bibliography"/>
    <w:basedOn w:val="Normal"/>
    <w:rsid w:val="002D006C"/>
    <w:pPr>
      <w:spacing w:line="360" w:lineRule="auto"/>
    </w:pPr>
  </w:style>
  <w:style w:type="paragraph" w:styleId="Caption">
    <w:name w:val="caption"/>
    <w:basedOn w:val="Normal"/>
    <w:next w:val="Normal"/>
    <w:qFormat/>
    <w:rsid w:val="00D749A5"/>
    <w:pPr>
      <w:spacing w:before="120" w:after="120"/>
    </w:pPr>
    <w:rPr>
      <w:b/>
      <w:bCs/>
      <w:szCs w:val="20"/>
    </w:rPr>
  </w:style>
  <w:style w:type="character" w:styleId="TitlePage-TextChar" w:customStyle="1">
    <w:name w:val="Title Page - Text Char"/>
    <w:link w:val="TitlePage-Text"/>
    <w:rsid w:val="008E284F"/>
    <w:rPr>
      <w:rFonts w:ascii="Verdana" w:hAnsi="Verdana"/>
      <w:b/>
      <w:szCs w:val="24"/>
      <w:lang w:val="en-GB" w:eastAsia="en-GB" w:bidi="ar-SA"/>
    </w:rPr>
  </w:style>
  <w:style w:type="paragraph" w:styleId="FigureCentered" w:customStyle="1">
    <w:name w:val="Figure Centered"/>
    <w:basedOn w:val="Normal"/>
    <w:rsid w:val="00D749A5"/>
    <w:pPr>
      <w:jc w:val="center"/>
    </w:pPr>
  </w:style>
  <w:style w:type="paragraph" w:styleId="Header">
    <w:name w:val="header"/>
    <w:basedOn w:val="Normal"/>
    <w:rsid w:val="00A64A06"/>
    <w:pPr>
      <w:tabs>
        <w:tab w:val="center" w:pos="4153"/>
        <w:tab w:val="right" w:pos="8306"/>
      </w:tabs>
    </w:pPr>
  </w:style>
  <w:style w:type="character" w:styleId="PageNumber">
    <w:name w:val="page number"/>
    <w:rsid w:val="00CD413D"/>
    <w:rPr>
      <w:rFonts w:ascii="Verdana" w:hAnsi="Verdana"/>
      <w:sz w:val="20"/>
    </w:rPr>
  </w:style>
  <w:style w:type="paragraph" w:styleId="Footer">
    <w:name w:val="footer"/>
    <w:basedOn w:val="Normal"/>
    <w:link w:val="FooterChar"/>
    <w:uiPriority w:val="99"/>
    <w:rsid w:val="00A64A06"/>
    <w:pPr>
      <w:tabs>
        <w:tab w:val="center" w:pos="4153"/>
        <w:tab w:val="right" w:pos="8306"/>
      </w:tabs>
    </w:pPr>
  </w:style>
  <w:style w:type="character" w:styleId="Heading1Char" w:customStyle="1">
    <w:name w:val="Heading 1 Char"/>
    <w:link w:val="Heading1"/>
    <w:rsid w:val="00635CC5"/>
    <w:rPr>
      <w:rFonts w:ascii="Verdana" w:hAnsi="Verdana" w:cs="Arial"/>
      <w:b/>
      <w:bCs/>
      <w:kern w:val="32"/>
      <w:sz w:val="28"/>
      <w:szCs w:val="32"/>
    </w:rPr>
  </w:style>
  <w:style w:type="paragraph" w:styleId="SectionHeading1" w:customStyle="1">
    <w:name w:val="Section Heading 1"/>
    <w:basedOn w:val="Heading2"/>
    <w:next w:val="Heading3"/>
    <w:link w:val="SectionHeading1Char"/>
    <w:rsid w:val="00467E02"/>
    <w:rPr>
      <w:sz w:val="28"/>
    </w:rPr>
  </w:style>
  <w:style w:type="character" w:styleId="SectionHeading1Char" w:customStyle="1">
    <w:name w:val="Section Heading 1 Char"/>
    <w:link w:val="SectionHeading1"/>
    <w:rsid w:val="00467E02"/>
    <w:rPr>
      <w:rFonts w:ascii="Verdana" w:hAnsi="Verdana" w:cs="Arial"/>
      <w:b/>
      <w:bCs/>
      <w:iCs/>
      <w:sz w:val="28"/>
      <w:szCs w:val="28"/>
    </w:rPr>
  </w:style>
  <w:style w:type="paragraph" w:styleId="SectionHeading2" w:customStyle="1">
    <w:name w:val="Section Heading 2"/>
    <w:basedOn w:val="Heading3"/>
    <w:next w:val="Heading4"/>
    <w:rsid w:val="00467E02"/>
    <w:rPr>
      <w:sz w:val="26"/>
    </w:rPr>
  </w:style>
  <w:style w:type="paragraph" w:styleId="SectionHeading3" w:customStyle="1">
    <w:name w:val="Section Heading 3"/>
    <w:basedOn w:val="Heading4"/>
    <w:next w:val="Heading5"/>
    <w:rsid w:val="00467E02"/>
    <w:pPr>
      <w:spacing w:before="240"/>
      <w:ind w:left="862" w:hanging="862"/>
    </w:pPr>
    <w:rPr>
      <w:b w:val="0"/>
    </w:rPr>
  </w:style>
  <w:style w:type="paragraph" w:styleId="SectionHeading4" w:customStyle="1">
    <w:name w:val="Section Heading 4"/>
    <w:basedOn w:val="Heading5"/>
    <w:next w:val="Heading6"/>
    <w:rsid w:val="00467E02"/>
    <w:rPr>
      <w:i/>
      <w:sz w:val="24"/>
    </w:rPr>
  </w:style>
  <w:style w:type="paragraph" w:styleId="ChapterNumber" w:customStyle="1">
    <w:name w:val="Chapter Number"/>
    <w:basedOn w:val="Heading1"/>
    <w:next w:val="Heading2"/>
    <w:rsid w:val="001905C5"/>
    <w:pPr>
      <w:pageBreakBefore/>
      <w:numPr>
        <w:numId w:val="1"/>
      </w:numPr>
      <w:spacing w:line="240" w:lineRule="auto"/>
    </w:pPr>
    <w:rPr>
      <w:smallCaps/>
      <w:sz w:val="48"/>
    </w:rPr>
  </w:style>
  <w:style w:type="paragraph" w:styleId="TableofFigures">
    <w:name w:val="table of figures"/>
    <w:basedOn w:val="Normal"/>
    <w:next w:val="Normal"/>
    <w:uiPriority w:val="99"/>
    <w:rsid w:val="00D749A5"/>
    <w:pPr>
      <w:ind w:left="400" w:hanging="400"/>
    </w:pPr>
  </w:style>
  <w:style w:type="paragraph" w:styleId="FigureandTableCaption" w:customStyle="1">
    <w:name w:val="Figure and Table Caption"/>
    <w:basedOn w:val="Caption"/>
    <w:rsid w:val="00D749A5"/>
    <w:pPr>
      <w:jc w:val="center"/>
    </w:pPr>
  </w:style>
  <w:style w:type="table" w:styleId="TableGrid">
    <w:name w:val="Table Grid"/>
    <w:basedOn w:val="TableNormal"/>
    <w:rsid w:val="00362CCC"/>
    <w:pPr>
      <w:spacing w:after="240" w:line="360" w:lineRule="auto"/>
    </w:pPr>
    <w:rPr>
      <w:rFonts w:ascii="Verdana" w:hAnsi="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semiHidden/>
    <w:rsid w:val="00362CCC"/>
    <w:rPr>
      <w:rFonts w:ascii="Tahoma" w:hAnsi="Tahoma" w:cs="Tahoma"/>
      <w:sz w:val="16"/>
      <w:szCs w:val="16"/>
    </w:rPr>
  </w:style>
  <w:style w:type="paragraph" w:styleId="CHAPTERHEADING" w:customStyle="1">
    <w:name w:val="CHAPTER HEADING"/>
    <w:basedOn w:val="Normal"/>
    <w:rsid w:val="001905C5"/>
    <w:pPr>
      <w:keepNext/>
      <w:keepLines/>
      <w:pBdr>
        <w:bottom w:val="single" w:color="auto" w:sz="12" w:space="1"/>
      </w:pBdr>
      <w:spacing w:before="720" w:after="120"/>
      <w:jc w:val="center"/>
      <w:outlineLvl w:val="0"/>
    </w:pPr>
    <w:rPr>
      <w:rFonts w:cs="Arial"/>
      <w:b/>
      <w:iCs/>
      <w:caps/>
      <w:kern w:val="32"/>
      <w:sz w:val="32"/>
      <w:szCs w:val="28"/>
    </w:rPr>
  </w:style>
  <w:style w:type="paragraph" w:styleId="Abstract" w:customStyle="1">
    <w:name w:val="Abstract"/>
    <w:basedOn w:val="Normal"/>
    <w:rsid w:val="002D006C"/>
    <w:pPr>
      <w:spacing w:line="360" w:lineRule="auto"/>
    </w:pPr>
  </w:style>
  <w:style w:type="paragraph" w:styleId="ListParagraph">
    <w:name w:val="List Paragraph"/>
    <w:basedOn w:val="Normal"/>
    <w:uiPriority w:val="34"/>
    <w:qFormat/>
    <w:rsid w:val="00D718B1"/>
    <w:pPr>
      <w:ind w:left="720"/>
      <w:contextualSpacing/>
    </w:pPr>
  </w:style>
  <w:style w:type="paragraph" w:styleId="NoSpacing">
    <w:name w:val="No Spacing"/>
    <w:uiPriority w:val="1"/>
    <w:qFormat/>
    <w:rsid w:val="003B0B42"/>
    <w:rPr>
      <w:rFonts w:ascii="Verdana" w:hAnsi="Verdana"/>
      <w:szCs w:val="24"/>
    </w:rPr>
  </w:style>
  <w:style w:type="paragraph" w:styleId="TOCHeading">
    <w:name w:val="TOC Heading"/>
    <w:basedOn w:val="Heading1"/>
    <w:next w:val="Normal"/>
    <w:uiPriority w:val="39"/>
    <w:unhideWhenUsed/>
    <w:qFormat/>
    <w:rsid w:val="00FB3CC0"/>
    <w:pPr>
      <w:keepLines/>
      <w:numPr>
        <w:numId w:val="0"/>
      </w:numPr>
      <w:spacing w:after="0" w:line="259" w:lineRule="auto"/>
      <w:outlineLvl w:val="9"/>
    </w:pPr>
    <w:rPr>
      <w:rFonts w:asciiTheme="majorHAnsi" w:hAnsiTheme="majorHAnsi" w:eastAsiaTheme="majorEastAsia" w:cstheme="majorBidi"/>
      <w:b w:val="0"/>
      <w:bCs w:val="0"/>
      <w:color w:val="365F91" w:themeColor="accent1" w:themeShade="BF"/>
      <w:kern w:val="0"/>
      <w:sz w:val="32"/>
      <w:lang w:val="en-US" w:eastAsia="en-US"/>
    </w:rPr>
  </w:style>
  <w:style w:type="paragraph" w:styleId="Revision">
    <w:name w:val="Revision"/>
    <w:hidden/>
    <w:uiPriority w:val="99"/>
    <w:semiHidden/>
    <w:rsid w:val="00967B17"/>
    <w:rPr>
      <w:rFonts w:ascii="Verdana" w:hAnsi="Verdana"/>
      <w:szCs w:val="24"/>
    </w:rPr>
  </w:style>
  <w:style w:type="character" w:styleId="UnresolvedMention">
    <w:name w:val="Unresolved Mention"/>
    <w:basedOn w:val="DefaultParagraphFont"/>
    <w:uiPriority w:val="99"/>
    <w:semiHidden/>
    <w:unhideWhenUsed/>
    <w:rsid w:val="002E2FC3"/>
    <w:rPr>
      <w:color w:val="605E5C"/>
      <w:shd w:val="clear" w:color="auto" w:fill="E1DFDD"/>
    </w:rPr>
  </w:style>
  <w:style w:type="character" w:styleId="FollowedHyperlink">
    <w:name w:val="FollowedHyperlink"/>
    <w:basedOn w:val="DefaultParagraphFont"/>
    <w:semiHidden/>
    <w:unhideWhenUsed/>
    <w:rsid w:val="001132A7"/>
    <w:rPr>
      <w:color w:val="800080" w:themeColor="followedHyperlink"/>
      <w:u w:val="single"/>
    </w:rPr>
  </w:style>
  <w:style w:type="character" w:styleId="LineNumber">
    <w:name w:val="line number"/>
    <w:basedOn w:val="DefaultParagraphFont"/>
    <w:semiHidden/>
    <w:unhideWhenUsed/>
    <w:rsid w:val="00594359"/>
  </w:style>
  <w:style w:type="character" w:styleId="FooterChar" w:customStyle="1">
    <w:name w:val="Footer Char"/>
    <w:basedOn w:val="DefaultParagraphFont"/>
    <w:link w:val="Footer"/>
    <w:uiPriority w:val="99"/>
    <w:rsid w:val="00594359"/>
    <w:rPr>
      <w:rFonts w:ascii="Verdana" w:hAnsi="Verdana"/>
      <w:szCs w:val="24"/>
    </w:rPr>
  </w:style>
  <w:style w:type="paragraph" w:styleId="NormalWeb">
    <w:name w:val="Normal (Web)"/>
    <w:basedOn w:val="Normal"/>
    <w:uiPriority w:val="99"/>
    <w:semiHidden/>
    <w:unhideWhenUsed/>
    <w:rsid w:val="003C7CDB"/>
    <w:pPr>
      <w:spacing w:before="100" w:beforeAutospacing="1" w:after="100" w:afterAutospacing="1" w:line="240" w:lineRule="auto"/>
      <w:jc w:val="left"/>
    </w:pPr>
    <w:rPr>
      <w:rFonts w:ascii="Times New Roman" w:hAnsi="Times New Roman"/>
      <w:sz w:val="24"/>
    </w:rPr>
  </w:style>
  <w:style w:type="character" w:styleId="Strong">
    <w:name w:val="Strong"/>
    <w:basedOn w:val="DefaultParagraphFont"/>
    <w:uiPriority w:val="22"/>
    <w:qFormat/>
    <w:rsid w:val="003C7CDB"/>
    <w:rPr>
      <w:b/>
      <w:bCs/>
    </w:rPr>
  </w:style>
  <w:style w:type="paragraph" w:styleId="FootnoteText">
    <w:name w:val="footnote text"/>
    <w:basedOn w:val="Normal"/>
    <w:link w:val="FootnoteTextChar"/>
    <w:semiHidden/>
    <w:unhideWhenUsed/>
    <w:rsid w:val="0016304F"/>
    <w:pPr>
      <w:spacing w:after="0" w:line="240" w:lineRule="auto"/>
    </w:pPr>
    <w:rPr>
      <w:szCs w:val="20"/>
    </w:rPr>
  </w:style>
  <w:style w:type="character" w:styleId="FootnoteTextChar" w:customStyle="1">
    <w:name w:val="Footnote Text Char"/>
    <w:basedOn w:val="DefaultParagraphFont"/>
    <w:link w:val="FootnoteText"/>
    <w:semiHidden/>
    <w:rsid w:val="0016304F"/>
    <w:rPr>
      <w:rFonts w:ascii="Verdana" w:hAnsi="Verdana"/>
    </w:rPr>
  </w:style>
  <w:style w:type="character" w:styleId="FootnoteReference">
    <w:name w:val="footnote reference"/>
    <w:basedOn w:val="DefaultParagraphFont"/>
    <w:semiHidden/>
    <w:unhideWhenUsed/>
    <w:rsid w:val="0016304F"/>
    <w:rPr>
      <w:vertAlign w:val="superscript"/>
    </w:rPr>
  </w:style>
  <w:style w:type="paragraph" w:styleId="Quote">
    <w:name w:val="Quote"/>
    <w:basedOn w:val="Normal"/>
    <w:next w:val="Normal"/>
    <w:link w:val="QuoteChar"/>
    <w:uiPriority w:val="29"/>
    <w:qFormat/>
    <w:rsid w:val="00CA5B51"/>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CA5B51"/>
    <w:rPr>
      <w:rFonts w:ascii="Verdana" w:hAnsi="Verdana"/>
      <w:i/>
      <w:iCs/>
      <w:color w:val="404040" w:themeColor="text1" w:themeTint="BF"/>
      <w:szCs w:val="24"/>
    </w:rPr>
  </w:style>
  <w:style w:type="character" w:styleId="CommentReference">
    <w:name w:val="annotation reference"/>
    <w:basedOn w:val="DefaultParagraphFont"/>
    <w:semiHidden/>
    <w:unhideWhenUsed/>
    <w:rsid w:val="00C63338"/>
    <w:rPr>
      <w:sz w:val="16"/>
      <w:szCs w:val="16"/>
    </w:rPr>
  </w:style>
  <w:style w:type="paragraph" w:styleId="CommentText">
    <w:name w:val="annotation text"/>
    <w:basedOn w:val="Normal"/>
    <w:link w:val="CommentTextChar"/>
    <w:unhideWhenUsed/>
    <w:rsid w:val="00C63338"/>
    <w:pPr>
      <w:spacing w:line="240" w:lineRule="auto"/>
    </w:pPr>
    <w:rPr>
      <w:szCs w:val="20"/>
    </w:rPr>
  </w:style>
  <w:style w:type="character" w:styleId="CommentTextChar" w:customStyle="1">
    <w:name w:val="Comment Text Char"/>
    <w:basedOn w:val="DefaultParagraphFont"/>
    <w:link w:val="CommentText"/>
    <w:rsid w:val="00C63338"/>
    <w:rPr>
      <w:rFonts w:ascii="Verdana" w:hAnsi="Verdana"/>
    </w:rPr>
  </w:style>
  <w:style w:type="paragraph" w:styleId="CommentSubject">
    <w:name w:val="annotation subject"/>
    <w:basedOn w:val="CommentText"/>
    <w:next w:val="CommentText"/>
    <w:link w:val="CommentSubjectChar"/>
    <w:semiHidden/>
    <w:unhideWhenUsed/>
    <w:rsid w:val="00C63338"/>
    <w:rPr>
      <w:b/>
      <w:bCs/>
    </w:rPr>
  </w:style>
  <w:style w:type="character" w:styleId="CommentSubjectChar" w:customStyle="1">
    <w:name w:val="Comment Subject Char"/>
    <w:basedOn w:val="CommentTextChar"/>
    <w:link w:val="CommentSubject"/>
    <w:semiHidden/>
    <w:rsid w:val="00C63338"/>
    <w:rPr>
      <w:rFonts w:ascii="Verdana" w:hAnsi="Verdana"/>
      <w:b/>
      <w:bCs/>
    </w:rPr>
  </w:style>
  <w:style w:type="character" w:styleId="PlaceholderText">
    <w:name w:val="Placeholder Text"/>
    <w:basedOn w:val="DefaultParagraphFont"/>
    <w:uiPriority w:val="99"/>
    <w:semiHidden/>
    <w:rsid w:val="00455E32"/>
    <w:rPr>
      <w:color w:val="808080"/>
    </w:rPr>
  </w:style>
  <w:style w:type="character" w:styleId="Mention">
    <w:name w:val="Mention"/>
    <w:basedOn w:val="DefaultParagraphFont"/>
    <w:uiPriority w:val="99"/>
    <w:unhideWhenUsed/>
    <w:rsid w:val="00AF12E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32631">
      <w:bodyDiv w:val="1"/>
      <w:marLeft w:val="0"/>
      <w:marRight w:val="0"/>
      <w:marTop w:val="0"/>
      <w:marBottom w:val="0"/>
      <w:divBdr>
        <w:top w:val="none" w:sz="0" w:space="0" w:color="auto"/>
        <w:left w:val="none" w:sz="0" w:space="0" w:color="auto"/>
        <w:bottom w:val="none" w:sz="0" w:space="0" w:color="auto"/>
        <w:right w:val="none" w:sz="0" w:space="0" w:color="auto"/>
      </w:divBdr>
    </w:div>
    <w:div w:id="246892577">
      <w:bodyDiv w:val="1"/>
      <w:marLeft w:val="0"/>
      <w:marRight w:val="0"/>
      <w:marTop w:val="0"/>
      <w:marBottom w:val="0"/>
      <w:divBdr>
        <w:top w:val="none" w:sz="0" w:space="0" w:color="auto"/>
        <w:left w:val="none" w:sz="0" w:space="0" w:color="auto"/>
        <w:bottom w:val="none" w:sz="0" w:space="0" w:color="auto"/>
        <w:right w:val="none" w:sz="0" w:space="0" w:color="auto"/>
      </w:divBdr>
    </w:div>
    <w:div w:id="336426359">
      <w:bodyDiv w:val="1"/>
      <w:marLeft w:val="0"/>
      <w:marRight w:val="0"/>
      <w:marTop w:val="0"/>
      <w:marBottom w:val="0"/>
      <w:divBdr>
        <w:top w:val="none" w:sz="0" w:space="0" w:color="auto"/>
        <w:left w:val="none" w:sz="0" w:space="0" w:color="auto"/>
        <w:bottom w:val="none" w:sz="0" w:space="0" w:color="auto"/>
        <w:right w:val="none" w:sz="0" w:space="0" w:color="auto"/>
      </w:divBdr>
    </w:div>
    <w:div w:id="482623711">
      <w:bodyDiv w:val="1"/>
      <w:marLeft w:val="0"/>
      <w:marRight w:val="0"/>
      <w:marTop w:val="0"/>
      <w:marBottom w:val="0"/>
      <w:divBdr>
        <w:top w:val="none" w:sz="0" w:space="0" w:color="auto"/>
        <w:left w:val="none" w:sz="0" w:space="0" w:color="auto"/>
        <w:bottom w:val="none" w:sz="0" w:space="0" w:color="auto"/>
        <w:right w:val="none" w:sz="0" w:space="0" w:color="auto"/>
      </w:divBdr>
    </w:div>
    <w:div w:id="524681904">
      <w:bodyDiv w:val="1"/>
      <w:marLeft w:val="0"/>
      <w:marRight w:val="0"/>
      <w:marTop w:val="0"/>
      <w:marBottom w:val="0"/>
      <w:divBdr>
        <w:top w:val="none" w:sz="0" w:space="0" w:color="auto"/>
        <w:left w:val="none" w:sz="0" w:space="0" w:color="auto"/>
        <w:bottom w:val="none" w:sz="0" w:space="0" w:color="auto"/>
        <w:right w:val="none" w:sz="0" w:space="0" w:color="auto"/>
      </w:divBdr>
    </w:div>
    <w:div w:id="561912114">
      <w:bodyDiv w:val="1"/>
      <w:marLeft w:val="0"/>
      <w:marRight w:val="0"/>
      <w:marTop w:val="0"/>
      <w:marBottom w:val="0"/>
      <w:divBdr>
        <w:top w:val="none" w:sz="0" w:space="0" w:color="auto"/>
        <w:left w:val="none" w:sz="0" w:space="0" w:color="auto"/>
        <w:bottom w:val="none" w:sz="0" w:space="0" w:color="auto"/>
        <w:right w:val="none" w:sz="0" w:space="0" w:color="auto"/>
      </w:divBdr>
    </w:div>
    <w:div w:id="631131016">
      <w:bodyDiv w:val="1"/>
      <w:marLeft w:val="0"/>
      <w:marRight w:val="0"/>
      <w:marTop w:val="0"/>
      <w:marBottom w:val="0"/>
      <w:divBdr>
        <w:top w:val="none" w:sz="0" w:space="0" w:color="auto"/>
        <w:left w:val="none" w:sz="0" w:space="0" w:color="auto"/>
        <w:bottom w:val="none" w:sz="0" w:space="0" w:color="auto"/>
        <w:right w:val="none" w:sz="0" w:space="0" w:color="auto"/>
      </w:divBdr>
    </w:div>
    <w:div w:id="699353773">
      <w:bodyDiv w:val="1"/>
      <w:marLeft w:val="0"/>
      <w:marRight w:val="0"/>
      <w:marTop w:val="0"/>
      <w:marBottom w:val="0"/>
      <w:divBdr>
        <w:top w:val="none" w:sz="0" w:space="0" w:color="auto"/>
        <w:left w:val="none" w:sz="0" w:space="0" w:color="auto"/>
        <w:bottom w:val="none" w:sz="0" w:space="0" w:color="auto"/>
        <w:right w:val="none" w:sz="0" w:space="0" w:color="auto"/>
      </w:divBdr>
    </w:div>
    <w:div w:id="794911757">
      <w:bodyDiv w:val="1"/>
      <w:marLeft w:val="0"/>
      <w:marRight w:val="0"/>
      <w:marTop w:val="0"/>
      <w:marBottom w:val="0"/>
      <w:divBdr>
        <w:top w:val="none" w:sz="0" w:space="0" w:color="auto"/>
        <w:left w:val="none" w:sz="0" w:space="0" w:color="auto"/>
        <w:bottom w:val="none" w:sz="0" w:space="0" w:color="auto"/>
        <w:right w:val="none" w:sz="0" w:space="0" w:color="auto"/>
      </w:divBdr>
    </w:div>
    <w:div w:id="877397319">
      <w:bodyDiv w:val="1"/>
      <w:marLeft w:val="0"/>
      <w:marRight w:val="0"/>
      <w:marTop w:val="0"/>
      <w:marBottom w:val="0"/>
      <w:divBdr>
        <w:top w:val="none" w:sz="0" w:space="0" w:color="auto"/>
        <w:left w:val="none" w:sz="0" w:space="0" w:color="auto"/>
        <w:bottom w:val="none" w:sz="0" w:space="0" w:color="auto"/>
        <w:right w:val="none" w:sz="0" w:space="0" w:color="auto"/>
      </w:divBdr>
    </w:div>
    <w:div w:id="905188872">
      <w:bodyDiv w:val="1"/>
      <w:marLeft w:val="0"/>
      <w:marRight w:val="0"/>
      <w:marTop w:val="0"/>
      <w:marBottom w:val="0"/>
      <w:divBdr>
        <w:top w:val="none" w:sz="0" w:space="0" w:color="auto"/>
        <w:left w:val="none" w:sz="0" w:space="0" w:color="auto"/>
        <w:bottom w:val="none" w:sz="0" w:space="0" w:color="auto"/>
        <w:right w:val="none" w:sz="0" w:space="0" w:color="auto"/>
      </w:divBdr>
      <w:divsChild>
        <w:div w:id="822501597">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17373076">
      <w:bodyDiv w:val="1"/>
      <w:marLeft w:val="0"/>
      <w:marRight w:val="0"/>
      <w:marTop w:val="0"/>
      <w:marBottom w:val="0"/>
      <w:divBdr>
        <w:top w:val="none" w:sz="0" w:space="0" w:color="auto"/>
        <w:left w:val="none" w:sz="0" w:space="0" w:color="auto"/>
        <w:bottom w:val="none" w:sz="0" w:space="0" w:color="auto"/>
        <w:right w:val="none" w:sz="0" w:space="0" w:color="auto"/>
      </w:divBdr>
    </w:div>
    <w:div w:id="1053848018">
      <w:bodyDiv w:val="1"/>
      <w:marLeft w:val="0"/>
      <w:marRight w:val="0"/>
      <w:marTop w:val="0"/>
      <w:marBottom w:val="0"/>
      <w:divBdr>
        <w:top w:val="none" w:sz="0" w:space="0" w:color="auto"/>
        <w:left w:val="none" w:sz="0" w:space="0" w:color="auto"/>
        <w:bottom w:val="none" w:sz="0" w:space="0" w:color="auto"/>
        <w:right w:val="none" w:sz="0" w:space="0" w:color="auto"/>
      </w:divBdr>
    </w:div>
    <w:div w:id="1056468993">
      <w:bodyDiv w:val="1"/>
      <w:marLeft w:val="0"/>
      <w:marRight w:val="0"/>
      <w:marTop w:val="0"/>
      <w:marBottom w:val="0"/>
      <w:divBdr>
        <w:top w:val="none" w:sz="0" w:space="0" w:color="auto"/>
        <w:left w:val="none" w:sz="0" w:space="0" w:color="auto"/>
        <w:bottom w:val="none" w:sz="0" w:space="0" w:color="auto"/>
        <w:right w:val="none" w:sz="0" w:space="0" w:color="auto"/>
      </w:divBdr>
    </w:div>
    <w:div w:id="1217353326">
      <w:bodyDiv w:val="1"/>
      <w:marLeft w:val="0"/>
      <w:marRight w:val="0"/>
      <w:marTop w:val="0"/>
      <w:marBottom w:val="0"/>
      <w:divBdr>
        <w:top w:val="none" w:sz="0" w:space="0" w:color="auto"/>
        <w:left w:val="none" w:sz="0" w:space="0" w:color="auto"/>
        <w:bottom w:val="none" w:sz="0" w:space="0" w:color="auto"/>
        <w:right w:val="none" w:sz="0" w:space="0" w:color="auto"/>
      </w:divBdr>
    </w:div>
    <w:div w:id="1252931047">
      <w:bodyDiv w:val="1"/>
      <w:marLeft w:val="0"/>
      <w:marRight w:val="0"/>
      <w:marTop w:val="0"/>
      <w:marBottom w:val="0"/>
      <w:divBdr>
        <w:top w:val="none" w:sz="0" w:space="0" w:color="auto"/>
        <w:left w:val="none" w:sz="0" w:space="0" w:color="auto"/>
        <w:bottom w:val="none" w:sz="0" w:space="0" w:color="auto"/>
        <w:right w:val="none" w:sz="0" w:space="0" w:color="auto"/>
      </w:divBdr>
      <w:divsChild>
        <w:div w:id="1923484894">
          <w:marLeft w:val="0"/>
          <w:marRight w:val="0"/>
          <w:marTop w:val="0"/>
          <w:marBottom w:val="0"/>
          <w:divBdr>
            <w:top w:val="none" w:sz="0" w:space="0" w:color="auto"/>
            <w:left w:val="none" w:sz="0" w:space="0" w:color="auto"/>
            <w:bottom w:val="none" w:sz="0" w:space="0" w:color="auto"/>
            <w:right w:val="none" w:sz="0" w:space="0" w:color="auto"/>
          </w:divBdr>
          <w:divsChild>
            <w:div w:id="1812555793">
              <w:marLeft w:val="0"/>
              <w:marRight w:val="0"/>
              <w:marTop w:val="0"/>
              <w:marBottom w:val="0"/>
              <w:divBdr>
                <w:top w:val="none" w:sz="0" w:space="0" w:color="auto"/>
                <w:left w:val="none" w:sz="0" w:space="0" w:color="auto"/>
                <w:bottom w:val="none" w:sz="0" w:space="0" w:color="auto"/>
                <w:right w:val="none" w:sz="0" w:space="0" w:color="auto"/>
              </w:divBdr>
              <w:divsChild>
                <w:div w:id="536089447">
                  <w:marLeft w:val="0"/>
                  <w:marRight w:val="0"/>
                  <w:marTop w:val="0"/>
                  <w:marBottom w:val="0"/>
                  <w:divBdr>
                    <w:top w:val="none" w:sz="0" w:space="0" w:color="auto"/>
                    <w:left w:val="none" w:sz="0" w:space="0" w:color="auto"/>
                    <w:bottom w:val="none" w:sz="0" w:space="0" w:color="auto"/>
                    <w:right w:val="none" w:sz="0" w:space="0" w:color="auto"/>
                  </w:divBdr>
                  <w:divsChild>
                    <w:div w:id="1427579594">
                      <w:marLeft w:val="0"/>
                      <w:marRight w:val="0"/>
                      <w:marTop w:val="0"/>
                      <w:marBottom w:val="0"/>
                      <w:divBdr>
                        <w:top w:val="none" w:sz="0" w:space="0" w:color="auto"/>
                        <w:left w:val="none" w:sz="0" w:space="0" w:color="auto"/>
                        <w:bottom w:val="none" w:sz="0" w:space="0" w:color="auto"/>
                        <w:right w:val="none" w:sz="0" w:space="0" w:color="auto"/>
                      </w:divBdr>
                      <w:divsChild>
                        <w:div w:id="778451530">
                          <w:marLeft w:val="0"/>
                          <w:marRight w:val="0"/>
                          <w:marTop w:val="0"/>
                          <w:marBottom w:val="0"/>
                          <w:divBdr>
                            <w:top w:val="none" w:sz="0" w:space="0" w:color="auto"/>
                            <w:left w:val="none" w:sz="0" w:space="0" w:color="auto"/>
                            <w:bottom w:val="none" w:sz="0" w:space="0" w:color="auto"/>
                            <w:right w:val="none" w:sz="0" w:space="0" w:color="auto"/>
                          </w:divBdr>
                          <w:divsChild>
                            <w:div w:id="999239327">
                              <w:marLeft w:val="0"/>
                              <w:marRight w:val="0"/>
                              <w:marTop w:val="0"/>
                              <w:marBottom w:val="0"/>
                              <w:divBdr>
                                <w:top w:val="none" w:sz="0" w:space="0" w:color="auto"/>
                                <w:left w:val="none" w:sz="0" w:space="0" w:color="auto"/>
                                <w:bottom w:val="none" w:sz="0" w:space="0" w:color="auto"/>
                                <w:right w:val="none" w:sz="0" w:space="0" w:color="auto"/>
                              </w:divBdr>
                              <w:divsChild>
                                <w:div w:id="46847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022543">
      <w:bodyDiv w:val="1"/>
      <w:marLeft w:val="0"/>
      <w:marRight w:val="0"/>
      <w:marTop w:val="0"/>
      <w:marBottom w:val="0"/>
      <w:divBdr>
        <w:top w:val="none" w:sz="0" w:space="0" w:color="auto"/>
        <w:left w:val="none" w:sz="0" w:space="0" w:color="auto"/>
        <w:bottom w:val="none" w:sz="0" w:space="0" w:color="auto"/>
        <w:right w:val="none" w:sz="0" w:space="0" w:color="auto"/>
      </w:divBdr>
    </w:div>
    <w:div w:id="1289820023">
      <w:bodyDiv w:val="1"/>
      <w:marLeft w:val="0"/>
      <w:marRight w:val="0"/>
      <w:marTop w:val="0"/>
      <w:marBottom w:val="0"/>
      <w:divBdr>
        <w:top w:val="none" w:sz="0" w:space="0" w:color="auto"/>
        <w:left w:val="none" w:sz="0" w:space="0" w:color="auto"/>
        <w:bottom w:val="none" w:sz="0" w:space="0" w:color="auto"/>
        <w:right w:val="none" w:sz="0" w:space="0" w:color="auto"/>
      </w:divBdr>
    </w:div>
    <w:div w:id="1305890534">
      <w:bodyDiv w:val="1"/>
      <w:marLeft w:val="0"/>
      <w:marRight w:val="0"/>
      <w:marTop w:val="0"/>
      <w:marBottom w:val="0"/>
      <w:divBdr>
        <w:top w:val="none" w:sz="0" w:space="0" w:color="auto"/>
        <w:left w:val="none" w:sz="0" w:space="0" w:color="auto"/>
        <w:bottom w:val="none" w:sz="0" w:space="0" w:color="auto"/>
        <w:right w:val="none" w:sz="0" w:space="0" w:color="auto"/>
      </w:divBdr>
      <w:divsChild>
        <w:div w:id="1170293657">
          <w:marLeft w:val="0"/>
          <w:marRight w:val="0"/>
          <w:marTop w:val="0"/>
          <w:marBottom w:val="0"/>
          <w:divBdr>
            <w:top w:val="none" w:sz="0" w:space="0" w:color="auto"/>
            <w:left w:val="none" w:sz="0" w:space="0" w:color="auto"/>
            <w:bottom w:val="none" w:sz="0" w:space="0" w:color="auto"/>
            <w:right w:val="none" w:sz="0" w:space="0" w:color="auto"/>
          </w:divBdr>
          <w:divsChild>
            <w:div w:id="15640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9902">
      <w:bodyDiv w:val="1"/>
      <w:marLeft w:val="0"/>
      <w:marRight w:val="0"/>
      <w:marTop w:val="0"/>
      <w:marBottom w:val="0"/>
      <w:divBdr>
        <w:top w:val="none" w:sz="0" w:space="0" w:color="auto"/>
        <w:left w:val="none" w:sz="0" w:space="0" w:color="auto"/>
        <w:bottom w:val="none" w:sz="0" w:space="0" w:color="auto"/>
        <w:right w:val="none" w:sz="0" w:space="0" w:color="auto"/>
      </w:divBdr>
    </w:div>
    <w:div w:id="1496340737">
      <w:bodyDiv w:val="1"/>
      <w:marLeft w:val="0"/>
      <w:marRight w:val="0"/>
      <w:marTop w:val="0"/>
      <w:marBottom w:val="0"/>
      <w:divBdr>
        <w:top w:val="none" w:sz="0" w:space="0" w:color="auto"/>
        <w:left w:val="none" w:sz="0" w:space="0" w:color="auto"/>
        <w:bottom w:val="none" w:sz="0" w:space="0" w:color="auto"/>
        <w:right w:val="none" w:sz="0" w:space="0" w:color="auto"/>
      </w:divBdr>
    </w:div>
    <w:div w:id="1518427779">
      <w:bodyDiv w:val="1"/>
      <w:marLeft w:val="0"/>
      <w:marRight w:val="0"/>
      <w:marTop w:val="0"/>
      <w:marBottom w:val="0"/>
      <w:divBdr>
        <w:top w:val="none" w:sz="0" w:space="0" w:color="auto"/>
        <w:left w:val="none" w:sz="0" w:space="0" w:color="auto"/>
        <w:bottom w:val="none" w:sz="0" w:space="0" w:color="auto"/>
        <w:right w:val="none" w:sz="0" w:space="0" w:color="auto"/>
      </w:divBdr>
    </w:div>
    <w:div w:id="1554655175">
      <w:bodyDiv w:val="1"/>
      <w:marLeft w:val="0"/>
      <w:marRight w:val="0"/>
      <w:marTop w:val="0"/>
      <w:marBottom w:val="0"/>
      <w:divBdr>
        <w:top w:val="none" w:sz="0" w:space="0" w:color="auto"/>
        <w:left w:val="none" w:sz="0" w:space="0" w:color="auto"/>
        <w:bottom w:val="none" w:sz="0" w:space="0" w:color="auto"/>
        <w:right w:val="none" w:sz="0" w:space="0" w:color="auto"/>
      </w:divBdr>
    </w:div>
    <w:div w:id="1658073764">
      <w:bodyDiv w:val="1"/>
      <w:marLeft w:val="0"/>
      <w:marRight w:val="0"/>
      <w:marTop w:val="0"/>
      <w:marBottom w:val="0"/>
      <w:divBdr>
        <w:top w:val="none" w:sz="0" w:space="0" w:color="auto"/>
        <w:left w:val="none" w:sz="0" w:space="0" w:color="auto"/>
        <w:bottom w:val="none" w:sz="0" w:space="0" w:color="auto"/>
        <w:right w:val="none" w:sz="0" w:space="0" w:color="auto"/>
      </w:divBdr>
    </w:div>
    <w:div w:id="1701511178">
      <w:bodyDiv w:val="1"/>
      <w:marLeft w:val="0"/>
      <w:marRight w:val="0"/>
      <w:marTop w:val="0"/>
      <w:marBottom w:val="0"/>
      <w:divBdr>
        <w:top w:val="none" w:sz="0" w:space="0" w:color="auto"/>
        <w:left w:val="none" w:sz="0" w:space="0" w:color="auto"/>
        <w:bottom w:val="none" w:sz="0" w:space="0" w:color="auto"/>
        <w:right w:val="none" w:sz="0" w:space="0" w:color="auto"/>
      </w:divBdr>
    </w:div>
    <w:div w:id="1731415644">
      <w:bodyDiv w:val="1"/>
      <w:marLeft w:val="0"/>
      <w:marRight w:val="0"/>
      <w:marTop w:val="0"/>
      <w:marBottom w:val="0"/>
      <w:divBdr>
        <w:top w:val="none" w:sz="0" w:space="0" w:color="auto"/>
        <w:left w:val="none" w:sz="0" w:space="0" w:color="auto"/>
        <w:bottom w:val="none" w:sz="0" w:space="0" w:color="auto"/>
        <w:right w:val="none" w:sz="0" w:space="0" w:color="auto"/>
      </w:divBdr>
    </w:div>
    <w:div w:id="1789664797">
      <w:bodyDiv w:val="1"/>
      <w:marLeft w:val="0"/>
      <w:marRight w:val="0"/>
      <w:marTop w:val="0"/>
      <w:marBottom w:val="0"/>
      <w:divBdr>
        <w:top w:val="none" w:sz="0" w:space="0" w:color="auto"/>
        <w:left w:val="none" w:sz="0" w:space="0" w:color="auto"/>
        <w:bottom w:val="none" w:sz="0" w:space="0" w:color="auto"/>
        <w:right w:val="none" w:sz="0" w:space="0" w:color="auto"/>
      </w:divBdr>
    </w:div>
    <w:div w:id="1885946265">
      <w:bodyDiv w:val="1"/>
      <w:marLeft w:val="0"/>
      <w:marRight w:val="0"/>
      <w:marTop w:val="0"/>
      <w:marBottom w:val="0"/>
      <w:divBdr>
        <w:top w:val="none" w:sz="0" w:space="0" w:color="auto"/>
        <w:left w:val="none" w:sz="0" w:space="0" w:color="auto"/>
        <w:bottom w:val="none" w:sz="0" w:space="0" w:color="auto"/>
        <w:right w:val="none" w:sz="0" w:space="0" w:color="auto"/>
      </w:divBdr>
    </w:div>
    <w:div w:id="1942906275">
      <w:bodyDiv w:val="1"/>
      <w:marLeft w:val="0"/>
      <w:marRight w:val="0"/>
      <w:marTop w:val="0"/>
      <w:marBottom w:val="0"/>
      <w:divBdr>
        <w:top w:val="none" w:sz="0" w:space="0" w:color="auto"/>
        <w:left w:val="none" w:sz="0" w:space="0" w:color="auto"/>
        <w:bottom w:val="none" w:sz="0" w:space="0" w:color="auto"/>
        <w:right w:val="none" w:sz="0" w:space="0" w:color="auto"/>
      </w:divBdr>
    </w:div>
    <w:div w:id="1972900264">
      <w:bodyDiv w:val="1"/>
      <w:marLeft w:val="0"/>
      <w:marRight w:val="0"/>
      <w:marTop w:val="0"/>
      <w:marBottom w:val="0"/>
      <w:divBdr>
        <w:top w:val="none" w:sz="0" w:space="0" w:color="auto"/>
        <w:left w:val="none" w:sz="0" w:space="0" w:color="auto"/>
        <w:bottom w:val="none" w:sz="0" w:space="0" w:color="auto"/>
        <w:right w:val="none" w:sz="0" w:space="0" w:color="auto"/>
      </w:divBdr>
    </w:div>
    <w:div w:id="2135782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2.xml" Id="rId13" /><Relationship Type="http://schemas.openxmlformats.org/officeDocument/2006/relationships/image" Target="media/image3.png" Id="rId18" /><Relationship Type="http://schemas.openxmlformats.org/officeDocument/2006/relationships/image" Target="media/image11.png" Id="rId26" /><Relationship Type="http://schemas.openxmlformats.org/officeDocument/2006/relationships/image" Target="media/image23.png" Id="rId39" /><Relationship Type="http://schemas.openxmlformats.org/officeDocument/2006/relationships/image" Target="media/image6.jpeg" Id="rId21" /><Relationship Type="http://schemas.openxmlformats.org/officeDocument/2006/relationships/hyperlink" Target="https://github.com/EECS-NTNU/lynsyn-host-software" TargetMode="External" Id="rId34"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33.png" Id="rId50" /><Relationship Type="http://schemas.openxmlformats.org/officeDocument/2006/relationships/fontTable" Target="fontTable.xml"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footer" Target="footer4.xml" Id="rId16" /><Relationship Type="http://schemas.openxmlformats.org/officeDocument/2006/relationships/image" Target="media/image14.png" Id="rId29" /><Relationship Type="http://schemas.microsoft.com/office/2018/08/relationships/commentsExtensible" Target="commentsExtensible.xml" Id="rId11"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image" Target="media/image21.png" Id="rId37"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36.png" Id="rId53" /><Relationship Type="http://schemas.microsoft.com/office/2020/10/relationships/intelligence" Target="intelligence2.xml" Id="rId58" /><Relationship Type="http://schemas.openxmlformats.org/officeDocument/2006/relationships/webSettings" Target="webSettings.xml" Id="rId5" /><Relationship Type="http://schemas.openxmlformats.org/officeDocument/2006/relationships/image" Target="media/image4.jpeg" Id="rId19" /><Relationship Type="http://schemas.openxmlformats.org/officeDocument/2006/relationships/settings" Target="settings.xml" Id="rId4" /><Relationship Type="http://schemas.microsoft.com/office/2011/relationships/commentsExtended" Target="commentsExtended.xml" Id="rId9" /><Relationship Type="http://schemas.openxmlformats.org/officeDocument/2006/relationships/footer" Target="footer3.xml" Id="rId14" /><Relationship Type="http://schemas.openxmlformats.org/officeDocument/2006/relationships/image" Target="media/image7.png" Id="rId22" /><Relationship Type="http://schemas.openxmlformats.org/officeDocument/2006/relationships/image" Target="media/image12.jpg" Id="rId27" /><Relationship Type="http://schemas.openxmlformats.org/officeDocument/2006/relationships/image" Target="media/image15.png" Id="rId30" /><Relationship Type="http://schemas.openxmlformats.org/officeDocument/2006/relationships/image" Target="media/image19.png" Id="rId35" /><Relationship Type="http://schemas.openxmlformats.org/officeDocument/2006/relationships/image" Target="media/image27.png" Id="rId43" /><Relationship Type="http://schemas.openxmlformats.org/officeDocument/2006/relationships/image" Target="media/image32.png" Id="rId48" /><Relationship Type="http://schemas.openxmlformats.org/officeDocument/2006/relationships/theme" Target="theme/theme1.xml" Id="rId56" /><Relationship Type="http://schemas.openxmlformats.org/officeDocument/2006/relationships/comments" Target="comments.xml" Id="rId8" /><Relationship Type="http://schemas.openxmlformats.org/officeDocument/2006/relationships/image" Target="media/image34.png" Id="rId51" /><Relationship Type="http://schemas.openxmlformats.org/officeDocument/2006/relationships/styles" Target="styles.xml" Id="rId3" /><Relationship Type="http://schemas.openxmlformats.org/officeDocument/2006/relationships/footer" Target="footer1.xm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2.png" Id="rId38" /><Relationship Type="http://schemas.openxmlformats.org/officeDocument/2006/relationships/image" Target="media/image30.png" Id="rId46" /><Relationship Type="http://schemas.openxmlformats.org/officeDocument/2006/relationships/image" Target="media/image5.jpeg" Id="rId20" /><Relationship Type="http://schemas.openxmlformats.org/officeDocument/2006/relationships/image" Target="media/image25.png" Id="rId41" /><Relationship Type="http://schemas.openxmlformats.org/officeDocument/2006/relationships/header" Target="header1.xm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png" Id="rId15" /><Relationship Type="http://schemas.openxmlformats.org/officeDocument/2006/relationships/image" Target="media/image8.jpeg" Id="rId23" /><Relationship Type="http://schemas.openxmlformats.org/officeDocument/2006/relationships/image" Target="media/image13.jpeg" Id="rId28" /><Relationship Type="http://schemas.openxmlformats.org/officeDocument/2006/relationships/image" Target="media/image20.png" Id="rId36" /><Relationship Type="http://schemas.openxmlformats.org/officeDocument/2006/relationships/hyperlink" Target="https://developer.nvidia.com/embedded/dlc/jetson-nano-system-module-datasheet" TargetMode="External" Id="rId49" /><Relationship Type="http://schemas.microsoft.com/office/2019/05/relationships/documenttasks" Target="documenttasks/documenttasks1.xml" Id="rId57" /><Relationship Type="http://schemas.microsoft.com/office/2016/09/relationships/commentsIds" Target="commentsIds.xml" Id="rId10" /><Relationship Type="http://schemas.openxmlformats.org/officeDocument/2006/relationships/image" Target="media/image16.png" Id="rId31" /><Relationship Type="http://schemas.openxmlformats.org/officeDocument/2006/relationships/image" Target="media/image28.png" Id="rId44" /><Relationship Type="http://schemas.openxmlformats.org/officeDocument/2006/relationships/image" Target="media/image35.png" Id="rId52" /><Relationship Type="http://schemas.openxmlformats.org/officeDocument/2006/relationships/glossaryDocument" Target="glossary/document.xml" Id="R07e4547513334fff" /></Relationships>
</file>

<file path=word/_rels/footnotes.xml.rels><?xml version="1.0" encoding="UTF-8" standalone="yes"?>
<Relationships xmlns="http://schemas.openxmlformats.org/package/2006/relationships"><Relationship Id="rId2" Type="http://schemas.openxmlformats.org/officeDocument/2006/relationships/hyperlink" Target="https://ultralytics.com/" TargetMode="External"/><Relationship Id="rId1" Type="http://schemas.openxmlformats.org/officeDocument/2006/relationships/hyperlink" Target="https://cocodataset.org" TargetMode="External"/></Relationships>
</file>

<file path=word/documenttasks/documenttasks1.xml><?xml version="1.0" encoding="utf-8"?>
<t:Tasks xmlns:t="http://schemas.microsoft.com/office/tasks/2019/documenttasks" xmlns:oel="http://schemas.microsoft.com/office/2019/extlst">
  <t:Task id="{48A194E7-E71B-43F7-8B72-14ECF8AF5E70}">
    <t:Anchor>
      <t:Comment id="404883090"/>
    </t:Anchor>
    <t:History>
      <t:Event id="{A06E771B-F54F-42FD-A94F-9A513977B579}" time="2022-04-21T10:12:02.259Z">
        <t:Attribution userId="S::pedro.machado@ntu.ac.uk::911d78b6-ce0d-406c-ae9b-8a451a71b6b7" userProvider="AD" userName="Machado, Pedro"/>
        <t:Anchor>
          <t:Comment id="404883090"/>
        </t:Anchor>
        <t:Create/>
      </t:Event>
      <t:Event id="{CC86E87A-B1DD-4EEA-8DCD-5A9242DDCE8A}" time="2022-04-21T10:12:02.259Z">
        <t:Attribution userId="S::pedro.machado@ntu.ac.uk::911d78b6-ce0d-406c-ae9b-8a451a71b6b7" userProvider="AD" userName="Machado, Pedro"/>
        <t:Anchor>
          <t:Comment id="404883090"/>
        </t:Anchor>
        <t:Assign userId="S::N0781349@my.ntu.ac.uk::1a320d51-d8ea-4d83-a467-2972bc7821e7" userProvider="AD" userName="Ivica Matic 2018 (N0781349)"/>
      </t:Event>
      <t:Event id="{82663C90-9295-4BE6-A7E2-8A8C7B569B6B}" time="2022-04-21T10:12:02.259Z">
        <t:Attribution userId="S::pedro.machado@ntu.ac.uk::911d78b6-ce0d-406c-ae9b-8a451a71b6b7" userProvider="AD" userName="Machado, Pedro"/>
        <t:Anchor>
          <t:Comment id="404883090"/>
        </t:Anchor>
        <t:SetTitle title="@Ivica Matic 2018 (N0781349) align caption text left."/>
      </t:Event>
    </t:History>
  </t:Task>
  <t:Task id="{3E6D6BE6-3B77-48BB-9769-67C3E41C2C3C}">
    <t:Anchor>
      <t:Comment id="2106467493"/>
    </t:Anchor>
    <t:History>
      <t:Event id="{A4CB23C1-EC2E-4117-B368-AF6E45A0456C}" time="2022-04-21T10:43:21.609Z">
        <t:Attribution userId="S::pedro.machado@ntu.ac.uk::911d78b6-ce0d-406c-ae9b-8a451a71b6b7" userProvider="AD" userName="Machado, Pedro"/>
        <t:Anchor>
          <t:Comment id="2106467493"/>
        </t:Anchor>
        <t:Create/>
      </t:Event>
      <t:Event id="{9A1A3A3A-7217-4521-88A7-26BF681BB243}" time="2022-04-21T10:43:21.609Z">
        <t:Attribution userId="S::pedro.machado@ntu.ac.uk::911d78b6-ce0d-406c-ae9b-8a451a71b6b7" userProvider="AD" userName="Machado, Pedro"/>
        <t:Anchor>
          <t:Comment id="2106467493"/>
        </t:Anchor>
        <t:Assign userId="S::N0781349@my.ntu.ac.uk::1a320d51-d8ea-4d83-a467-2972bc7821e7" userProvider="AD" userName="Ivica Matic 2018 (N0781349)"/>
      </t:Event>
      <t:Event id="{D5D6C525-C7FB-448A-BB4A-F8149E6019DC}" time="2022-04-21T10:43:21.609Z">
        <t:Attribution userId="S::pedro.machado@ntu.ac.uk::911d78b6-ce0d-406c-ae9b-8a451a71b6b7" userProvider="AD" userName="Machado, Pedro"/>
        <t:Anchor>
          <t:Comment id="2106467493"/>
        </t:Anchor>
        <t:SetTitle title="@Ivica Matic 2018 (N0781349) why do you have EDGE and not Edge? You only use EDGE if it is an acronym."/>
      </t:Event>
    </t:History>
  </t:Task>
</t:Task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e37bcc9-9083-46b5-8beb-59630067b307}"/>
      </w:docPartPr>
      <w:docPartBody>
        <w:p w14:paraId="55DA9E3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1AFB60-CE2C-418E-A522-A48C5C9F3F92}">
  <we:reference id="wa104381727" version="1.0.0.9" store="en-US"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C869C-CA04-4B96-9B36-BAF41DDF3E2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School of Computing anf Informatics</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Final Year Project Thesis Template</dc:title>
  <dc:subject>Final Year Project</dc:subject>
  <dc:creator>Ivica Matic 2018 (N0781349)</dc:creator>
  <keywords/>
  <lastModifiedBy>Ivica Matic N0781349</lastModifiedBy>
  <revision>1771</revision>
  <lastPrinted>2022-04-22T00:04:00.0000000Z</lastPrinted>
  <dcterms:created xsi:type="dcterms:W3CDTF">2022-01-12T19:44:00.0000000Z</dcterms:created>
  <dcterms:modified xsi:type="dcterms:W3CDTF">2023-03-08T23:54:26.6953167Z</dcterms:modified>
</coreProperties>
</file>